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ins w:author="subpar" w:id="0" w:date="2019-03-26T11:22:44Z">
        <w:del w:author="Kalinda Vathupola" w:id="1" w:date="2019-05-20T23:08:56Z">
          <w:r w:rsidDel="00000000" w:rsidR="00000000" w:rsidRPr="00000000">
            <w:rPr>
              <w:rtl w:val="0"/>
            </w:rPr>
            <w:delText xml:space="preserve">a</w:delText>
          </w:r>
        </w:del>
      </w:ins>
      <w:r w:rsidDel="00000000" w:rsidR="00000000" w:rsidRPr="00000000">
        <w:rPr>
          <w:rtl w:val="0"/>
        </w:rPr>
      </w:r>
    </w:p>
    <w:p w:rsidR="00000000" w:rsidDel="00000000" w:rsidP="00000000" w:rsidRDefault="00000000" w:rsidRPr="00000000" w14:paraId="00000002">
      <w:pPr>
        <w:jc w:val="center"/>
        <w:rPr>
          <w:i w:val="1"/>
        </w:rPr>
      </w:pPr>
      <w:r w:rsidDel="00000000" w:rsidR="00000000" w:rsidRPr="00000000">
        <w:rPr>
          <w:i w:val="1"/>
          <w:rtl w:val="0"/>
        </w:rPr>
        <w:t xml:space="preserve">A resource compiled to encourage people—especially so-called leftists—to be more critical about the conflict in Xinjiang and how it is being reported in imperialist media. Do your research before falling for the #redscare #yellowperil propaganda exploiting a vulnerable minority group and cheerleading civil conflict. The Uyghur peoples do not exist to solve anyone’s saviour complex.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MYTHS &amp; MISINFORMATION DEBUNKED</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LATEST:</w:t>
      </w:r>
      <w:hyperlink r:id="rId6">
        <w:r w:rsidDel="00000000" w:rsidR="00000000" w:rsidRPr="00000000">
          <w:rPr>
            <w:b w:val="1"/>
            <w:color w:val="1155cc"/>
            <w:u w:val="single"/>
            <w:rtl w:val="0"/>
          </w:rPr>
          <w:t xml:space="preserve"> </w:t>
        </w:r>
      </w:hyperlink>
      <w:hyperlink r:id="rId7">
        <w:r w:rsidDel="00000000" w:rsidR="00000000" w:rsidRPr="00000000">
          <w:rPr>
            <w:b w:val="1"/>
            <w:color w:val="1155cc"/>
            <w:sz w:val="26"/>
            <w:szCs w:val="26"/>
            <w:u w:val="single"/>
            <w:rtl w:val="0"/>
          </w:rPr>
          <w:t xml:space="preserve">Foreign diplomats discover a true Xinjiang, different from Western media reports</w:t>
        </w:r>
      </w:hyperlink>
      <w:r w:rsidDel="00000000" w:rsidR="00000000" w:rsidRPr="00000000">
        <w:rPr>
          <w:b w:val="1"/>
          <w:rtl w:val="0"/>
        </w:rPr>
        <w:t xml:space="preserve"> [Global Times]</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numPr>
          <w:ilvl w:val="0"/>
          <w:numId w:val="1"/>
        </w:numPr>
        <w:ind w:left="720" w:hanging="360"/>
        <w:rPr>
          <w:b w:val="1"/>
          <w:color w:val="9900ff"/>
          <w:sz w:val="28"/>
          <w:szCs w:val="28"/>
        </w:rPr>
      </w:pPr>
      <w:hyperlink r:id="rId8">
        <w:r w:rsidDel="00000000" w:rsidR="00000000" w:rsidRPr="00000000">
          <w:rPr>
            <w:b w:val="1"/>
            <w:color w:val="9900ff"/>
            <w:sz w:val="28"/>
            <w:szCs w:val="28"/>
            <w:u w:val="single"/>
            <w:rtl w:val="0"/>
          </w:rPr>
          <w:t xml:space="preserve">No, the UN did not report China has massive internment camps for Uighur Muslims</w:t>
        </w:r>
      </w:hyperlink>
      <w:r w:rsidDel="00000000" w:rsidR="00000000" w:rsidRPr="00000000">
        <w:rPr>
          <w:b w:val="1"/>
          <w:color w:val="9900ff"/>
          <w:sz w:val="28"/>
          <w:szCs w:val="28"/>
          <w:rtl w:val="0"/>
        </w:rPr>
        <w:t xml:space="preserve"> [Grayzone Project]</w:t>
      </w:r>
    </w:p>
    <w:p w:rsidR="00000000" w:rsidDel="00000000" w:rsidP="00000000" w:rsidRDefault="00000000" w:rsidRPr="00000000" w14:paraId="0000000A">
      <w:pPr>
        <w:numPr>
          <w:ilvl w:val="0"/>
          <w:numId w:val="1"/>
        </w:numPr>
        <w:ind w:left="720" w:hanging="360"/>
        <w:rPr>
          <w:b w:val="1"/>
        </w:rPr>
      </w:pPr>
      <w:hyperlink r:id="rId9">
        <w:r w:rsidDel="00000000" w:rsidR="00000000" w:rsidRPr="00000000">
          <w:rPr>
            <w:color w:val="1155cc"/>
            <w:u w:val="single"/>
            <w:rtl w:val="0"/>
          </w:rPr>
          <w:t xml:space="preserve">Full transcript: Interview with Xinjiang government chief on counterterrorism,  vocational education and training in Xinjiang</w:t>
        </w:r>
      </w:hyperlink>
      <w:r w:rsidDel="00000000" w:rsidR="00000000" w:rsidRPr="00000000">
        <w:rPr>
          <w:b w:val="1"/>
          <w:rtl w:val="0"/>
        </w:rPr>
        <w:t xml:space="preserve"> [Xinhua]</w:t>
      </w:r>
    </w:p>
    <w:p w:rsidR="00000000" w:rsidDel="00000000" w:rsidP="00000000" w:rsidRDefault="00000000" w:rsidRPr="00000000" w14:paraId="0000000B">
      <w:pPr>
        <w:numPr>
          <w:ilvl w:val="0"/>
          <w:numId w:val="1"/>
        </w:numPr>
        <w:ind w:left="720" w:hanging="360"/>
        <w:rPr>
          <w:b w:val="1"/>
        </w:rPr>
      </w:pPr>
      <w:hyperlink r:id="rId10">
        <w:r w:rsidDel="00000000" w:rsidR="00000000" w:rsidRPr="00000000">
          <w:rPr>
            <w:color w:val="1155cc"/>
            <w:u w:val="single"/>
            <w:rtl w:val="0"/>
          </w:rPr>
          <w:t xml:space="preserve">Most of what we hear about China is Red Scare, Yellow Peril propaganda</w:t>
        </w:r>
      </w:hyperlink>
      <w:r w:rsidDel="00000000" w:rsidR="00000000" w:rsidRPr="00000000">
        <w:rPr>
          <w:b w:val="1"/>
          <w:rtl w:val="0"/>
        </w:rPr>
        <w:t xml:space="preserve"> [Armed with A Pen]</w:t>
      </w:r>
    </w:p>
    <w:p w:rsidR="00000000" w:rsidDel="00000000" w:rsidP="00000000" w:rsidRDefault="00000000" w:rsidRPr="00000000" w14:paraId="0000000C">
      <w:pPr>
        <w:numPr>
          <w:ilvl w:val="0"/>
          <w:numId w:val="1"/>
        </w:numPr>
        <w:ind w:left="720" w:hanging="360"/>
        <w:rPr/>
      </w:pPr>
      <w:hyperlink r:id="rId11">
        <w:r w:rsidDel="00000000" w:rsidR="00000000" w:rsidRPr="00000000">
          <w:rPr>
            <w:color w:val="1155cc"/>
            <w:u w:val="single"/>
            <w:rtl w:val="0"/>
          </w:rPr>
          <w:t xml:space="preserve">What about the Uyghurs? (By Prof. Roland Boer)</w:t>
        </w:r>
      </w:hyperlink>
      <w:r w:rsidDel="00000000" w:rsidR="00000000" w:rsidRPr="00000000">
        <w:rPr>
          <w:rtl w:val="0"/>
        </w:rPr>
        <w:t xml:space="preserve"> [Stalin’s Moustache]</w:t>
      </w:r>
    </w:p>
    <w:p w:rsidR="00000000" w:rsidDel="00000000" w:rsidP="00000000" w:rsidRDefault="00000000" w:rsidRPr="00000000" w14:paraId="0000000D">
      <w:pPr>
        <w:numPr>
          <w:ilvl w:val="0"/>
          <w:numId w:val="1"/>
        </w:numPr>
        <w:ind w:left="720" w:hanging="360"/>
        <w:rPr/>
      </w:pPr>
      <w:hyperlink r:id="rId12">
        <w:r w:rsidDel="00000000" w:rsidR="00000000" w:rsidRPr="00000000">
          <w:rPr>
            <w:color w:val="1155cc"/>
            <w:u w:val="single"/>
            <w:rtl w:val="0"/>
          </w:rPr>
          <w:t xml:space="preserve">Xinjiang - the new Great Game (very good)</w:t>
        </w:r>
      </w:hyperlink>
      <w:r w:rsidDel="00000000" w:rsidR="00000000" w:rsidRPr="00000000">
        <w:rPr>
          <w:b w:val="1"/>
          <w:rtl w:val="0"/>
        </w:rPr>
        <w:t xml:space="preserve"> [Counterpunch]</w:t>
      </w:r>
    </w:p>
    <w:p w:rsidR="00000000" w:rsidDel="00000000" w:rsidP="00000000" w:rsidRDefault="00000000" w:rsidRPr="00000000" w14:paraId="0000000E">
      <w:pPr>
        <w:numPr>
          <w:ilvl w:val="0"/>
          <w:numId w:val="1"/>
        </w:numPr>
        <w:ind w:left="720" w:hanging="360"/>
        <w:rPr>
          <w:b w:val="1"/>
          <w:u w:val="none"/>
        </w:rPr>
      </w:pPr>
      <w:hyperlink r:id="rId13">
        <w:r w:rsidDel="00000000" w:rsidR="00000000" w:rsidRPr="00000000">
          <w:rPr>
            <w:b w:val="1"/>
            <w:color w:val="1155cc"/>
            <w:u w:val="single"/>
            <w:rtl w:val="0"/>
          </w:rPr>
          <w:t xml:space="preserve">How the Xinjiang situation relates to the Belt &amp; Road Initiative (new Silk Road) and  Why It’s Riled Up Western Powers </w:t>
        </w:r>
      </w:hyperlink>
      <w:r w:rsidDel="00000000" w:rsidR="00000000" w:rsidRPr="00000000">
        <w:rPr>
          <w:b w:val="1"/>
          <w:rtl w:val="0"/>
        </w:rPr>
        <w:t xml:space="preserve"> [Daily Times]</w:t>
      </w:r>
    </w:p>
    <w:p w:rsidR="00000000" w:rsidDel="00000000" w:rsidP="00000000" w:rsidRDefault="00000000" w:rsidRPr="00000000" w14:paraId="0000000F">
      <w:pPr>
        <w:numPr>
          <w:ilvl w:val="0"/>
          <w:numId w:val="1"/>
        </w:numPr>
        <w:ind w:left="720" w:hanging="360"/>
        <w:rPr>
          <w:b w:val="1"/>
          <w:u w:val="none"/>
        </w:rPr>
      </w:pPr>
      <w:r w:rsidDel="00000000" w:rsidR="00000000" w:rsidRPr="00000000">
        <w:rPr>
          <w:b w:val="1"/>
          <w:rtl w:val="0"/>
        </w:rPr>
        <w:t xml:space="preserve">Systemic Attack of Muslims </w:t>
      </w:r>
      <w:hyperlink r:id="rId14">
        <w:r w:rsidDel="00000000" w:rsidR="00000000" w:rsidRPr="00000000">
          <w:rPr>
            <w:b w:val="1"/>
            <w:color w:val="1155cc"/>
            <w:u w:val="single"/>
            <w:rtl w:val="0"/>
          </w:rPr>
          <w:t xml:space="preserve">in India v China </w:t>
        </w:r>
      </w:hyperlink>
      <w:r w:rsidDel="00000000" w:rsidR="00000000" w:rsidRPr="00000000">
        <w:rPr>
          <w:b w:val="1"/>
          <w:rtl w:val="0"/>
        </w:rPr>
        <w:t xml:space="preserve">[Eurasia Future]</w:t>
      </w:r>
    </w:p>
    <w:p w:rsidR="00000000" w:rsidDel="00000000" w:rsidP="00000000" w:rsidRDefault="00000000" w:rsidRPr="00000000" w14:paraId="00000010">
      <w:pPr>
        <w:numPr>
          <w:ilvl w:val="0"/>
          <w:numId w:val="1"/>
        </w:numPr>
        <w:ind w:left="720" w:hanging="360"/>
        <w:rPr>
          <w:b w:val="1"/>
        </w:rPr>
      </w:pPr>
      <w:hyperlink r:id="rId15">
        <w:r w:rsidDel="00000000" w:rsidR="00000000" w:rsidRPr="00000000">
          <w:rPr>
            <w:color w:val="1155cc"/>
            <w:u w:val="single"/>
            <w:rtl w:val="0"/>
          </w:rPr>
          <w:t xml:space="preserve">“China is not eradicating Islam” - a thread by Ian Goodrum</w:t>
        </w:r>
      </w:hyperlink>
      <w:r w:rsidDel="00000000" w:rsidR="00000000" w:rsidRPr="00000000">
        <w:rPr>
          <w:b w:val="1"/>
          <w:rtl w:val="0"/>
        </w:rPr>
        <w:t xml:space="preserve"> </w:t>
      </w:r>
    </w:p>
    <w:p w:rsidR="00000000" w:rsidDel="00000000" w:rsidP="00000000" w:rsidRDefault="00000000" w:rsidRPr="00000000" w14:paraId="00000011">
      <w:pPr>
        <w:numPr>
          <w:ilvl w:val="0"/>
          <w:numId w:val="1"/>
        </w:numPr>
        <w:ind w:left="720" w:hanging="360"/>
        <w:rPr>
          <w:b w:val="1"/>
          <w:u w:val="none"/>
        </w:rPr>
      </w:pPr>
      <w:hyperlink r:id="rId16">
        <w:r w:rsidDel="00000000" w:rsidR="00000000" w:rsidRPr="00000000">
          <w:rPr>
            <w:b w:val="1"/>
            <w:color w:val="1155cc"/>
            <w:u w:val="single"/>
            <w:rtl w:val="0"/>
          </w:rPr>
          <w:t xml:space="preserve">Debunking the NowThis video </w:t>
        </w:r>
      </w:hyperlink>
      <w:r w:rsidDel="00000000" w:rsidR="00000000" w:rsidRPr="00000000">
        <w:rPr>
          <w:b w:val="1"/>
          <w:rtl w:val="0"/>
        </w:rPr>
        <w:t xml:space="preserve">by Carl Zha</w:t>
      </w:r>
    </w:p>
    <w:p w:rsidR="00000000" w:rsidDel="00000000" w:rsidP="00000000" w:rsidRDefault="00000000" w:rsidRPr="00000000" w14:paraId="00000012">
      <w:pPr>
        <w:numPr>
          <w:ilvl w:val="0"/>
          <w:numId w:val="1"/>
        </w:numPr>
        <w:ind w:left="720" w:hanging="360"/>
        <w:rPr>
          <w:b w:val="1"/>
        </w:rPr>
      </w:pPr>
      <w:hyperlink r:id="rId17">
        <w:r w:rsidDel="00000000" w:rsidR="00000000" w:rsidRPr="00000000">
          <w:rPr>
            <w:color w:val="1155cc"/>
            <w:sz w:val="21"/>
            <w:szCs w:val="21"/>
            <w:u w:val="single"/>
            <w:rtl w:val="0"/>
          </w:rPr>
          <w:t xml:space="preserve">MASTERPOST ON FACEBOOK</w:t>
        </w:r>
      </w:hyperlink>
      <w:r w:rsidDel="00000000" w:rsidR="00000000" w:rsidRPr="00000000">
        <w:rPr>
          <w:rtl w:val="0"/>
        </w:rPr>
      </w:r>
    </w:p>
    <w:p w:rsidR="00000000" w:rsidDel="00000000" w:rsidP="00000000" w:rsidRDefault="00000000" w:rsidRPr="00000000" w14:paraId="00000013">
      <w:pPr>
        <w:numPr>
          <w:ilvl w:val="0"/>
          <w:numId w:val="1"/>
        </w:numPr>
        <w:ind w:left="720" w:hanging="360"/>
        <w:rPr>
          <w:b w:val="1"/>
          <w:u w:val="none"/>
        </w:rPr>
      </w:pPr>
      <w:hyperlink r:id="rId18">
        <w:r w:rsidDel="00000000" w:rsidR="00000000" w:rsidRPr="00000000">
          <w:rPr>
            <w:b w:val="1"/>
            <w:color w:val="1155cc"/>
            <w:u w:val="single"/>
            <w:rtl w:val="0"/>
          </w:rPr>
          <w:t xml:space="preserve">What The Media Is Getting Wrong About China, Uyghurs and Conflict in Xinjiang </w:t>
        </w:r>
      </w:hyperlink>
      <w:r w:rsidDel="00000000" w:rsidR="00000000" w:rsidRPr="00000000">
        <w:rPr>
          <w:b w:val="1"/>
          <w:rtl w:val="0"/>
        </w:rPr>
        <w:t xml:space="preserve">[The Forge News] </w:t>
      </w:r>
    </w:p>
    <w:p w:rsidR="00000000" w:rsidDel="00000000" w:rsidP="00000000" w:rsidRDefault="00000000" w:rsidRPr="00000000" w14:paraId="00000014">
      <w:pPr>
        <w:numPr>
          <w:ilvl w:val="0"/>
          <w:numId w:val="1"/>
        </w:numPr>
        <w:ind w:left="720" w:hanging="360"/>
        <w:rPr>
          <w:b w:val="1"/>
          <w:u w:val="none"/>
        </w:rPr>
      </w:pPr>
      <w:hyperlink r:id="rId19">
        <w:r w:rsidDel="00000000" w:rsidR="00000000" w:rsidRPr="00000000">
          <w:rPr>
            <w:b w:val="1"/>
            <w:color w:val="1155cc"/>
            <w:u w:val="single"/>
            <w:rtl w:val="0"/>
          </w:rPr>
          <w:t xml:space="preserve">CJ Werleman—the Islamophobe </w:t>
        </w:r>
      </w:hyperlink>
      <w:r w:rsidDel="00000000" w:rsidR="00000000" w:rsidRPr="00000000">
        <w:rPr>
          <w:b w:val="1"/>
          <w:rtl w:val="0"/>
        </w:rPr>
        <w:t xml:space="preserve">[Thread] / </w:t>
      </w:r>
      <w:hyperlink r:id="rId20">
        <w:r w:rsidDel="00000000" w:rsidR="00000000" w:rsidRPr="00000000">
          <w:rPr>
            <w:b w:val="1"/>
            <w:color w:val="1155cc"/>
            <w:u w:val="single"/>
            <w:rtl w:val="0"/>
          </w:rPr>
          <w:t xml:space="preserve">the Fraud</w:t>
        </w:r>
      </w:hyperlink>
      <w:r w:rsidDel="00000000" w:rsidR="00000000" w:rsidRPr="00000000">
        <w:rPr>
          <w:b w:val="1"/>
          <w:rtl w:val="0"/>
        </w:rPr>
        <w:t xml:space="preserve"> /  </w:t>
      </w:r>
      <w:hyperlink r:id="rId21">
        <w:r w:rsidDel="00000000" w:rsidR="00000000" w:rsidRPr="00000000">
          <w:rPr>
            <w:b w:val="1"/>
            <w:color w:val="1155cc"/>
            <w:u w:val="single"/>
            <w:rtl w:val="0"/>
          </w:rPr>
          <w:t xml:space="preserve">the Fake News Generator </w:t>
        </w:r>
      </w:hyperlink>
      <w:r w:rsidDel="00000000" w:rsidR="00000000" w:rsidRPr="00000000">
        <w:rPr>
          <w:rtl w:val="0"/>
        </w:rPr>
      </w:r>
    </w:p>
    <w:p w:rsidR="00000000" w:rsidDel="00000000" w:rsidP="00000000" w:rsidRDefault="00000000" w:rsidRPr="00000000" w14:paraId="00000015">
      <w:pPr>
        <w:numPr>
          <w:ilvl w:val="0"/>
          <w:numId w:val="1"/>
        </w:numPr>
        <w:ind w:left="720" w:hanging="360"/>
        <w:rPr>
          <w:b w:val="1"/>
          <w:u w:val="none"/>
        </w:rPr>
      </w:pPr>
      <w:hyperlink r:id="rId22">
        <w:r w:rsidDel="00000000" w:rsidR="00000000" w:rsidRPr="00000000">
          <w:rPr>
            <w:b w:val="1"/>
            <w:color w:val="1155cc"/>
            <w:u w:val="single"/>
            <w:rtl w:val="0"/>
          </w:rPr>
          <w:t xml:space="preserve">“Uyghur Muslim women forced to drink beer during Ramadan” (posted by CJ Werleman) debunked </w:t>
        </w:r>
      </w:hyperlink>
      <w:r w:rsidDel="00000000" w:rsidR="00000000" w:rsidRPr="00000000">
        <w:rPr>
          <w:rtl w:val="0"/>
        </w:rPr>
      </w:r>
    </w:p>
    <w:p w:rsidR="00000000" w:rsidDel="00000000" w:rsidP="00000000" w:rsidRDefault="00000000" w:rsidRPr="00000000" w14:paraId="00000016">
      <w:pPr>
        <w:ind w:left="0" w:firstLine="0"/>
        <w:rPr>
          <w:b w:val="1"/>
        </w:rPr>
      </w:pPr>
      <w:r w:rsidDel="00000000" w:rsidR="00000000" w:rsidRPr="00000000">
        <w:rPr>
          <w:rtl w:val="0"/>
        </w:rPr>
      </w:r>
    </w:p>
    <w:p w:rsidR="00000000" w:rsidDel="00000000" w:rsidP="00000000" w:rsidRDefault="00000000" w:rsidRPr="00000000" w14:paraId="00000017">
      <w:pPr>
        <w:ind w:left="0" w:firstLine="0"/>
        <w:rPr>
          <w:b w:val="1"/>
          <w:sz w:val="26"/>
          <w:szCs w:val="26"/>
        </w:rPr>
      </w:pPr>
      <w:r w:rsidDel="00000000" w:rsidR="00000000" w:rsidRPr="00000000">
        <w:rPr>
          <w:b w:val="1"/>
          <w:sz w:val="26"/>
          <w:szCs w:val="26"/>
          <w:rtl w:val="0"/>
        </w:rPr>
        <w:t xml:space="preserve">Recent Articles: </w:t>
      </w:r>
    </w:p>
    <w:p w:rsidR="00000000" w:rsidDel="00000000" w:rsidP="00000000" w:rsidRDefault="00000000" w:rsidRPr="00000000" w14:paraId="00000018">
      <w:pPr>
        <w:numPr>
          <w:ilvl w:val="0"/>
          <w:numId w:val="3"/>
        </w:numPr>
        <w:ind w:left="720" w:hanging="360"/>
        <w:rPr>
          <w:b w:val="1"/>
        </w:rPr>
      </w:pPr>
      <w:hyperlink r:id="rId23">
        <w:r w:rsidDel="00000000" w:rsidR="00000000" w:rsidRPr="00000000">
          <w:rPr>
            <w:b w:val="1"/>
            <w:color w:val="1155cc"/>
            <w:u w:val="single"/>
            <w:rtl w:val="0"/>
          </w:rPr>
          <w:t xml:space="preserve">Is China Building a “Police State” or Countering Western-sponsored Terrorism?</w:t>
        </w:r>
      </w:hyperlink>
      <w:r w:rsidDel="00000000" w:rsidR="00000000" w:rsidRPr="00000000">
        <w:rPr>
          <w:b w:val="1"/>
          <w:rtl w:val="0"/>
        </w:rPr>
        <w:t xml:space="preserve"> [New Eastern Outlook Journal] </w:t>
      </w:r>
    </w:p>
    <w:p w:rsidR="00000000" w:rsidDel="00000000" w:rsidP="00000000" w:rsidRDefault="00000000" w:rsidRPr="00000000" w14:paraId="00000019">
      <w:pPr>
        <w:numPr>
          <w:ilvl w:val="0"/>
          <w:numId w:val="3"/>
        </w:numPr>
        <w:ind w:left="720" w:hanging="360"/>
        <w:rPr/>
      </w:pPr>
      <w:hyperlink r:id="rId24">
        <w:r w:rsidDel="00000000" w:rsidR="00000000" w:rsidRPr="00000000">
          <w:rPr>
            <w:color w:val="1155cc"/>
            <w:u w:val="single"/>
            <w:rtl w:val="0"/>
          </w:rPr>
          <w:t xml:space="preserve">China Invites Foreign Diplomats, Agencies to Visit Xinjiang Training Centres/</w:t>
        </w:r>
      </w:hyperlink>
      <w:r w:rsidDel="00000000" w:rsidR="00000000" w:rsidRPr="00000000">
        <w:rPr>
          <w:rtl w:val="0"/>
        </w:rPr>
      </w:r>
    </w:p>
    <w:p w:rsidR="00000000" w:rsidDel="00000000" w:rsidP="00000000" w:rsidRDefault="00000000" w:rsidRPr="00000000" w14:paraId="0000001A">
      <w:pPr>
        <w:numPr>
          <w:ilvl w:val="0"/>
          <w:numId w:val="3"/>
        </w:numPr>
        <w:ind w:left="720" w:hanging="360"/>
        <w:rPr/>
      </w:pPr>
      <w:hyperlink r:id="rId25">
        <w:r w:rsidDel="00000000" w:rsidR="00000000" w:rsidRPr="00000000">
          <w:rPr>
            <w:color w:val="1155cc"/>
            <w:u w:val="single"/>
            <w:rtl w:val="0"/>
          </w:rPr>
          <w:t xml:space="preserve">Foreign diplomats discover a true Xinjiang, different from Western media reports </w:t>
        </w:r>
      </w:hyperlink>
      <w:r w:rsidDel="00000000" w:rsidR="00000000" w:rsidRPr="00000000">
        <w:rPr>
          <w:rtl w:val="0"/>
        </w:rPr>
      </w:r>
    </w:p>
    <w:p w:rsidR="00000000" w:rsidDel="00000000" w:rsidP="00000000" w:rsidRDefault="00000000" w:rsidRPr="00000000" w14:paraId="0000001B">
      <w:pPr>
        <w:numPr>
          <w:ilvl w:val="0"/>
          <w:numId w:val="3"/>
        </w:numPr>
        <w:ind w:left="720" w:hanging="360"/>
        <w:rPr/>
      </w:pPr>
      <w:hyperlink r:id="rId26">
        <w:r w:rsidDel="00000000" w:rsidR="00000000" w:rsidRPr="00000000">
          <w:rPr>
            <w:color w:val="1155cc"/>
            <w:u w:val="single"/>
            <w:rtl w:val="0"/>
          </w:rPr>
          <w:t xml:space="preserve">Xinjiang cuts poverty in half in 2018</w:t>
        </w:r>
      </w:hyperlink>
      <w:r w:rsidDel="00000000" w:rsidR="00000000" w:rsidRPr="00000000">
        <w:rPr>
          <w:rtl w:val="0"/>
        </w:rPr>
      </w:r>
    </w:p>
    <w:p w:rsidR="00000000" w:rsidDel="00000000" w:rsidP="00000000" w:rsidRDefault="00000000" w:rsidRPr="00000000" w14:paraId="0000001C">
      <w:pPr>
        <w:numPr>
          <w:ilvl w:val="0"/>
          <w:numId w:val="3"/>
        </w:numPr>
        <w:ind w:left="720" w:hanging="360"/>
        <w:rPr/>
      </w:pPr>
      <w:hyperlink r:id="rId27">
        <w:r w:rsidDel="00000000" w:rsidR="00000000" w:rsidRPr="00000000">
          <w:rPr>
            <w:color w:val="1155cc"/>
            <w:u w:val="single"/>
            <w:rtl w:val="0"/>
          </w:rPr>
          <w:t xml:space="preserve">“China faces a sustained campaign to malign it over Xinjiang” </w:t>
        </w:r>
      </w:hyperlink>
      <w:r w:rsidDel="00000000" w:rsidR="00000000" w:rsidRPr="00000000">
        <w:rPr>
          <w:rtl w:val="0"/>
        </w:rPr>
      </w:r>
    </w:p>
    <w:p w:rsidR="00000000" w:rsidDel="00000000" w:rsidP="00000000" w:rsidRDefault="00000000" w:rsidRPr="00000000" w14:paraId="0000001D">
      <w:pPr>
        <w:numPr>
          <w:ilvl w:val="0"/>
          <w:numId w:val="3"/>
        </w:numPr>
        <w:ind w:left="720" w:hanging="360"/>
        <w:rPr/>
      </w:pPr>
      <w:hyperlink r:id="rId28">
        <w:r w:rsidDel="00000000" w:rsidR="00000000" w:rsidRPr="00000000">
          <w:rPr>
            <w:color w:val="1155cc"/>
            <w:u w:val="single"/>
            <w:rtl w:val="0"/>
          </w:rPr>
          <w:t xml:space="preserve">Pakistan lauds growing peace, stability in Xinjiang</w:t>
        </w:r>
      </w:hyperlink>
      <w:r w:rsidDel="00000000" w:rsidR="00000000" w:rsidRPr="00000000">
        <w:rPr>
          <w:rtl w:val="0"/>
        </w:rPr>
      </w:r>
    </w:p>
    <w:p w:rsidR="00000000" w:rsidDel="00000000" w:rsidP="00000000" w:rsidRDefault="00000000" w:rsidRPr="00000000" w14:paraId="0000001E">
      <w:pPr>
        <w:ind w:left="720" w:firstLine="0"/>
        <w:rPr>
          <w:b w:val="1"/>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b w:val="1"/>
          <w:sz w:val="24"/>
          <w:szCs w:val="24"/>
          <w:rtl w:val="0"/>
        </w:rPr>
        <w:t xml:space="preserve">Is China Anti Islam?</w:t>
      </w:r>
    </w:p>
    <w:p w:rsidR="00000000" w:rsidDel="00000000" w:rsidP="00000000" w:rsidRDefault="00000000" w:rsidRPr="00000000" w14:paraId="00000020">
      <w:pPr>
        <w:numPr>
          <w:ilvl w:val="0"/>
          <w:numId w:val="1"/>
        </w:numPr>
        <w:ind w:left="720" w:hanging="360"/>
        <w:rPr>
          <w:b w:val="1"/>
        </w:rPr>
      </w:pPr>
      <w:hyperlink r:id="rId29">
        <w:r w:rsidDel="00000000" w:rsidR="00000000" w:rsidRPr="00000000">
          <w:rPr>
            <w:color w:val="1155cc"/>
            <w:u w:val="single"/>
            <w:rtl w:val="0"/>
          </w:rPr>
          <w:t xml:space="preserve">If China Is Anti-Islam, Why Are These Chinese Muslims Enjoying a Faith Revival?</w:t>
        </w:r>
      </w:hyperlink>
      <w:r w:rsidDel="00000000" w:rsidR="00000000" w:rsidRPr="00000000">
        <w:rPr>
          <w:b w:val="1"/>
          <w:rtl w:val="0"/>
        </w:rPr>
        <w:t xml:space="preserve"> [Time]</w:t>
      </w:r>
    </w:p>
    <w:p w:rsidR="00000000" w:rsidDel="00000000" w:rsidP="00000000" w:rsidRDefault="00000000" w:rsidRPr="00000000" w14:paraId="00000021">
      <w:pPr>
        <w:numPr>
          <w:ilvl w:val="0"/>
          <w:numId w:val="1"/>
        </w:numPr>
        <w:ind w:left="720" w:hanging="360"/>
        <w:rPr>
          <w:b w:val="1"/>
        </w:rPr>
      </w:pPr>
      <w:hyperlink r:id="rId30">
        <w:r w:rsidDel="00000000" w:rsidR="00000000" w:rsidRPr="00000000">
          <w:rPr>
            <w:color w:val="1155cc"/>
            <w:u w:val="single"/>
            <w:rtl w:val="0"/>
          </w:rPr>
          <w:t xml:space="preserve">China bans anti-Islam terms from social media</w:t>
        </w:r>
      </w:hyperlink>
      <w:r w:rsidDel="00000000" w:rsidR="00000000" w:rsidRPr="00000000">
        <w:rPr>
          <w:b w:val="1"/>
          <w:rtl w:val="0"/>
        </w:rPr>
        <w:t xml:space="preserve"> [Global Times]</w:t>
      </w:r>
    </w:p>
    <w:p w:rsidR="00000000" w:rsidDel="00000000" w:rsidP="00000000" w:rsidRDefault="00000000" w:rsidRPr="00000000" w14:paraId="00000022">
      <w:pPr>
        <w:numPr>
          <w:ilvl w:val="0"/>
          <w:numId w:val="1"/>
        </w:numPr>
        <w:ind w:left="720" w:hanging="360"/>
        <w:rPr>
          <w:b w:val="1"/>
        </w:rPr>
      </w:pPr>
      <w:hyperlink r:id="rId31">
        <w:r w:rsidDel="00000000" w:rsidR="00000000" w:rsidRPr="00000000">
          <w:rPr>
            <w:color w:val="1155cc"/>
            <w:u w:val="single"/>
            <w:rtl w:val="0"/>
          </w:rPr>
          <w:t xml:space="preserve">China launches anti-poverty drive in restive Xinjiang</w:t>
        </w:r>
      </w:hyperlink>
      <w:r w:rsidDel="00000000" w:rsidR="00000000" w:rsidRPr="00000000">
        <w:rPr>
          <w:b w:val="1"/>
          <w:rtl w:val="0"/>
        </w:rPr>
        <w:t xml:space="preserve"> [Al Jazeera]</w:t>
      </w:r>
    </w:p>
    <w:p w:rsidR="00000000" w:rsidDel="00000000" w:rsidP="00000000" w:rsidRDefault="00000000" w:rsidRPr="00000000" w14:paraId="00000023">
      <w:pPr>
        <w:numPr>
          <w:ilvl w:val="0"/>
          <w:numId w:val="1"/>
        </w:numPr>
        <w:ind w:left="720" w:hanging="360"/>
        <w:rPr/>
      </w:pPr>
      <w:hyperlink r:id="rId32">
        <w:r w:rsidDel="00000000" w:rsidR="00000000" w:rsidRPr="00000000">
          <w:rPr>
            <w:color w:val="1155cc"/>
            <w:u w:val="single"/>
            <w:rtl w:val="0"/>
          </w:rPr>
          <w:t xml:space="preserve">China official says Xinjiang's Muslims are "happiest in world"</w:t>
        </w:r>
      </w:hyperlink>
      <w:r w:rsidDel="00000000" w:rsidR="00000000" w:rsidRPr="00000000">
        <w:rPr>
          <w:rtl w:val="0"/>
        </w:rPr>
        <w:t xml:space="preserve"> (obvs take it with a grain of salt)</w:t>
      </w:r>
    </w:p>
    <w:p w:rsidR="00000000" w:rsidDel="00000000" w:rsidP="00000000" w:rsidRDefault="00000000" w:rsidRPr="00000000" w14:paraId="00000024">
      <w:pPr>
        <w:numPr>
          <w:ilvl w:val="0"/>
          <w:numId w:val="1"/>
        </w:numPr>
        <w:ind w:left="720" w:hanging="360"/>
        <w:rPr/>
      </w:pPr>
      <w:hyperlink r:id="rId33">
        <w:r w:rsidDel="00000000" w:rsidR="00000000" w:rsidRPr="00000000">
          <w:rPr>
            <w:color w:val="1155cc"/>
            <w:u w:val="single"/>
            <w:rtl w:val="0"/>
          </w:rPr>
          <w:t xml:space="preserve">Xinjiang, what a wonderful place (article by the Chinese ambassador to Indonesia)</w:t>
        </w:r>
      </w:hyperlink>
      <w:r w:rsidDel="00000000" w:rsidR="00000000" w:rsidRPr="00000000">
        <w:rPr>
          <w:rtl w:val="0"/>
        </w:rPr>
        <w:t xml:space="preserve"> (Indonesia is #1 country wrt Muslim population ) [The Jakarta Post]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Subtitle"/>
        <w:rPr>
          <w:b w:val="1"/>
        </w:rPr>
      </w:pPr>
      <w:bookmarkStart w:colFirst="0" w:colLast="0" w:name="_a3owuktu5rwz" w:id="0"/>
      <w:bookmarkEnd w:id="0"/>
      <w:r w:rsidDel="00000000" w:rsidR="00000000" w:rsidRPr="00000000">
        <w:rPr>
          <w:b w:val="1"/>
          <w:rtl w:val="0"/>
        </w:rPr>
        <w:t xml:space="preserve">On Myths About Ramadan </w:t>
      </w:r>
    </w:p>
    <w:p w:rsidR="00000000" w:rsidDel="00000000" w:rsidP="00000000" w:rsidRDefault="00000000" w:rsidRPr="00000000" w14:paraId="00000027">
      <w:pPr>
        <w:rPr/>
      </w:pPr>
      <w:r w:rsidDel="00000000" w:rsidR="00000000" w:rsidRPr="00000000">
        <w:rPr>
          <w:rtl w:val="0"/>
        </w:rPr>
        <w:t xml:space="preserve">(This myth is literally rehashed every single year with no evidence.)</w:t>
      </w:r>
      <w:r w:rsidDel="00000000" w:rsidR="00000000" w:rsidRPr="00000000">
        <w:rPr>
          <w:rtl w:val="0"/>
        </w:rPr>
      </w:r>
    </w:p>
    <w:p w:rsidR="00000000" w:rsidDel="00000000" w:rsidP="00000000" w:rsidRDefault="00000000" w:rsidRPr="00000000" w14:paraId="00000028">
      <w:pPr>
        <w:numPr>
          <w:ilvl w:val="0"/>
          <w:numId w:val="6"/>
        </w:numPr>
        <w:ind w:left="720" w:hanging="360"/>
        <w:rPr>
          <w:u w:val="none"/>
        </w:rPr>
      </w:pPr>
      <w:hyperlink r:id="rId34">
        <w:r w:rsidDel="00000000" w:rsidR="00000000" w:rsidRPr="00000000">
          <w:rPr>
            <w:color w:val="1155cc"/>
            <w:u w:val="single"/>
            <w:rtl w:val="0"/>
          </w:rPr>
          <w:t xml:space="preserve">https://twitter.com/zlj517/status/1125406852852985858?s=20</w:t>
        </w:r>
      </w:hyperlink>
      <w:r w:rsidDel="00000000" w:rsidR="00000000" w:rsidRPr="00000000">
        <w:rPr>
          <w:rtl w:val="0"/>
        </w:rPr>
      </w:r>
    </w:p>
    <w:p w:rsidR="00000000" w:rsidDel="00000000" w:rsidP="00000000" w:rsidRDefault="00000000" w:rsidRPr="00000000" w14:paraId="00000029">
      <w:pPr>
        <w:numPr>
          <w:ilvl w:val="0"/>
          <w:numId w:val="6"/>
        </w:numPr>
        <w:ind w:left="720" w:hanging="360"/>
        <w:rPr>
          <w:u w:val="none"/>
        </w:rPr>
      </w:pPr>
      <w:hyperlink r:id="rId35">
        <w:r w:rsidDel="00000000" w:rsidR="00000000" w:rsidRPr="00000000">
          <w:rPr>
            <w:color w:val="1155cc"/>
            <w:u w:val="single"/>
            <w:rtl w:val="0"/>
          </w:rPr>
          <w:t xml:space="preserve">No Ban on Muslims Fasting in Ramadan </w:t>
        </w:r>
      </w:hyperlink>
      <w:r w:rsidDel="00000000" w:rsidR="00000000" w:rsidRPr="00000000">
        <w:rPr>
          <w:rtl w:val="0"/>
        </w:rPr>
      </w:r>
    </w:p>
    <w:p w:rsidR="00000000" w:rsidDel="00000000" w:rsidP="00000000" w:rsidRDefault="00000000" w:rsidRPr="00000000" w14:paraId="0000002A">
      <w:pPr>
        <w:numPr>
          <w:ilvl w:val="0"/>
          <w:numId w:val="6"/>
        </w:numPr>
        <w:ind w:left="720" w:hanging="360"/>
        <w:rPr>
          <w:u w:val="none"/>
        </w:rPr>
      </w:pPr>
      <w:hyperlink r:id="rId36">
        <w:r w:rsidDel="00000000" w:rsidR="00000000" w:rsidRPr="00000000">
          <w:rPr>
            <w:color w:val="1155cc"/>
            <w:u w:val="single"/>
            <w:rtl w:val="0"/>
          </w:rPr>
          <w:t xml:space="preserve">On the Holy Month of Ramadan in Xinjiang </w:t>
        </w:r>
      </w:hyperlink>
      <w:r w:rsidDel="00000000" w:rsidR="00000000" w:rsidRPr="00000000">
        <w:rPr>
          <w:rtl w:val="0"/>
        </w:rPr>
        <w:t xml:space="preserve">[PK News]</w:t>
      </w:r>
    </w:p>
    <w:p w:rsidR="00000000" w:rsidDel="00000000" w:rsidP="00000000" w:rsidRDefault="00000000" w:rsidRPr="00000000" w14:paraId="0000002B">
      <w:pPr>
        <w:numPr>
          <w:ilvl w:val="0"/>
          <w:numId w:val="6"/>
        </w:numPr>
        <w:ind w:left="720" w:hanging="360"/>
        <w:rPr>
          <w:u w:val="none"/>
        </w:rPr>
      </w:pPr>
      <w:hyperlink r:id="rId37">
        <w:r w:rsidDel="00000000" w:rsidR="00000000" w:rsidRPr="00000000">
          <w:rPr>
            <w:color w:val="1155cc"/>
            <w:u w:val="single"/>
            <w:rtl w:val="0"/>
          </w:rPr>
          <w:t xml:space="preserve">False Propaganda About Xinjiang </w:t>
        </w:r>
      </w:hyperlink>
      <w:r w:rsidDel="00000000" w:rsidR="00000000" w:rsidRPr="00000000">
        <w:rPr>
          <w:rtl w:val="0"/>
        </w:rPr>
        <w:t xml:space="preserve">[Pak Observer]</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sz w:val="26"/>
          <w:szCs w:val="26"/>
        </w:rPr>
      </w:pPr>
      <w:r w:rsidDel="00000000" w:rsidR="00000000" w:rsidRPr="00000000">
        <w:rPr>
          <w:b w:val="1"/>
          <w:sz w:val="26"/>
          <w:szCs w:val="26"/>
          <w:rtl w:val="0"/>
        </w:rPr>
        <w:t xml:space="preserve">VIDEOS:</w:t>
      </w:r>
    </w:p>
    <w:p w:rsidR="00000000" w:rsidDel="00000000" w:rsidP="00000000" w:rsidRDefault="00000000" w:rsidRPr="00000000" w14:paraId="0000002E">
      <w:pPr>
        <w:numPr>
          <w:ilvl w:val="0"/>
          <w:numId w:val="4"/>
        </w:numPr>
        <w:ind w:left="720" w:hanging="360"/>
        <w:rPr>
          <w:b w:val="1"/>
        </w:rPr>
      </w:pPr>
      <w:hyperlink r:id="rId38">
        <w:r w:rsidDel="00000000" w:rsidR="00000000" w:rsidRPr="00000000">
          <w:rPr>
            <w:b w:val="1"/>
            <w:color w:val="1155cc"/>
            <w:u w:val="single"/>
            <w:rtl w:val="0"/>
          </w:rPr>
          <w:t xml:space="preserve">Uygur member of Communist Party of China promotes ethnic unity in Xinjiang</w:t>
        </w:r>
      </w:hyperlink>
      <w:r w:rsidDel="00000000" w:rsidR="00000000" w:rsidRPr="00000000">
        <w:rPr>
          <w:rtl w:val="0"/>
        </w:rPr>
      </w:r>
    </w:p>
    <w:p w:rsidR="00000000" w:rsidDel="00000000" w:rsidP="00000000" w:rsidRDefault="00000000" w:rsidRPr="00000000" w14:paraId="0000002F">
      <w:pPr>
        <w:numPr>
          <w:ilvl w:val="0"/>
          <w:numId w:val="4"/>
        </w:numPr>
        <w:ind w:left="720" w:hanging="360"/>
        <w:rPr>
          <w:b w:val="1"/>
        </w:rPr>
      </w:pPr>
      <w:hyperlink r:id="rId39">
        <w:r w:rsidDel="00000000" w:rsidR="00000000" w:rsidRPr="00000000">
          <w:rPr>
            <w:b w:val="1"/>
            <w:color w:val="1155cc"/>
            <w:u w:val="single"/>
            <w:rtl w:val="0"/>
          </w:rPr>
          <w:t xml:space="preserve">Terror Attacks Kill Dozens In China's Tense Xinjiang Region</w:t>
        </w:r>
      </w:hyperlink>
      <w:r w:rsidDel="00000000" w:rsidR="00000000" w:rsidRPr="00000000">
        <w:rPr>
          <w:rtl w:val="0"/>
        </w:rPr>
      </w:r>
    </w:p>
    <w:p w:rsidR="00000000" w:rsidDel="00000000" w:rsidP="00000000" w:rsidRDefault="00000000" w:rsidRPr="00000000" w14:paraId="00000030">
      <w:pPr>
        <w:numPr>
          <w:ilvl w:val="0"/>
          <w:numId w:val="4"/>
        </w:numPr>
        <w:ind w:left="720" w:hanging="360"/>
        <w:rPr>
          <w:b w:val="1"/>
        </w:rPr>
      </w:pPr>
      <w:hyperlink r:id="rId40">
        <w:r w:rsidDel="00000000" w:rsidR="00000000" w:rsidRPr="00000000">
          <w:rPr>
            <w:color w:val="1155cc"/>
            <w:u w:val="single"/>
            <w:rtl w:val="0"/>
          </w:rPr>
          <w:t xml:space="preserve">Inside America’s meddling machine: the US funded group that interferes in elections around the globe (MUST WATCH) - see second half for Uyghur section</w:t>
        </w:r>
      </w:hyperlink>
      <w:r w:rsidDel="00000000" w:rsidR="00000000" w:rsidRPr="00000000">
        <w:rPr>
          <w:rtl w:val="0"/>
        </w:rPr>
      </w:r>
    </w:p>
    <w:p w:rsidR="00000000" w:rsidDel="00000000" w:rsidP="00000000" w:rsidRDefault="00000000" w:rsidRPr="00000000" w14:paraId="00000031">
      <w:pPr>
        <w:numPr>
          <w:ilvl w:val="0"/>
          <w:numId w:val="4"/>
        </w:numPr>
        <w:ind w:left="720" w:hanging="360"/>
        <w:rPr>
          <w:b w:val="1"/>
        </w:rPr>
      </w:pPr>
      <w:hyperlink r:id="rId41">
        <w:r w:rsidDel="00000000" w:rsidR="00000000" w:rsidRPr="00000000">
          <w:rPr>
            <w:color w:val="1155cc"/>
            <w:sz w:val="21"/>
            <w:szCs w:val="21"/>
            <w:u w:val="single"/>
            <w:rtl w:val="0"/>
          </w:rPr>
          <w:t xml:space="preserve">https://twitter.com/HuXijin_GT/status/1055164712818622464</w:t>
        </w:r>
      </w:hyperlink>
      <w:r w:rsidDel="00000000" w:rsidR="00000000" w:rsidRPr="00000000">
        <w:rPr>
          <w:rtl w:val="0"/>
        </w:rPr>
      </w:r>
    </w:p>
    <w:p w:rsidR="00000000" w:rsidDel="00000000" w:rsidP="00000000" w:rsidRDefault="00000000" w:rsidRPr="00000000" w14:paraId="00000032">
      <w:pPr>
        <w:numPr>
          <w:ilvl w:val="0"/>
          <w:numId w:val="4"/>
        </w:numPr>
        <w:ind w:left="720" w:hanging="360"/>
        <w:rPr>
          <w:b w:val="1"/>
          <w:u w:val="none"/>
        </w:rPr>
      </w:pPr>
      <w:hyperlink r:id="rId42">
        <w:r w:rsidDel="00000000" w:rsidR="00000000" w:rsidRPr="00000000">
          <w:rPr>
            <w:b w:val="1"/>
            <w:color w:val="1155cc"/>
            <w:u w:val="single"/>
            <w:rtl w:val="0"/>
          </w:rPr>
          <w:t xml:space="preserve">1.8 million lifted out of poverty in Xinjiang over past 4 years </w:t>
        </w:r>
      </w:hyperlink>
      <w:r w:rsidDel="00000000" w:rsidR="00000000" w:rsidRPr="00000000">
        <w:rPr>
          <w:rtl w:val="0"/>
        </w:rPr>
      </w:r>
    </w:p>
    <w:p w:rsidR="00000000" w:rsidDel="00000000" w:rsidP="00000000" w:rsidRDefault="00000000" w:rsidRPr="00000000" w14:paraId="00000033">
      <w:pPr>
        <w:numPr>
          <w:ilvl w:val="0"/>
          <w:numId w:val="4"/>
        </w:numPr>
        <w:ind w:left="720" w:hanging="360"/>
        <w:rPr>
          <w:b w:val="1"/>
          <w:u w:val="none"/>
        </w:rPr>
      </w:pPr>
      <w:hyperlink r:id="rId43">
        <w:r w:rsidDel="00000000" w:rsidR="00000000" w:rsidRPr="00000000">
          <w:rPr>
            <w:b w:val="1"/>
            <w:color w:val="1155cc"/>
            <w:u w:val="single"/>
            <w:rtl w:val="0"/>
          </w:rPr>
          <w:t xml:space="preserve">CGTN: Vocational Training Centres </w:t>
        </w:r>
      </w:hyperlink>
      <w:r w:rsidDel="00000000" w:rsidR="00000000" w:rsidRPr="00000000">
        <w:rPr>
          <w:rtl w:val="0"/>
        </w:rPr>
      </w:r>
    </w:p>
    <w:p w:rsidR="00000000" w:rsidDel="00000000" w:rsidP="00000000" w:rsidRDefault="00000000" w:rsidRPr="00000000" w14:paraId="00000034">
      <w:pPr>
        <w:numPr>
          <w:ilvl w:val="0"/>
          <w:numId w:val="4"/>
        </w:numPr>
        <w:ind w:left="720" w:hanging="360"/>
        <w:rPr>
          <w:b w:val="1"/>
          <w:u w:val="none"/>
        </w:rPr>
      </w:pPr>
      <w:r w:rsidDel="00000000" w:rsidR="00000000" w:rsidRPr="00000000">
        <w:rPr>
          <w:b w:val="1"/>
          <w:rtl w:val="0"/>
        </w:rPr>
        <w:t xml:space="preserve"> </w:t>
      </w:r>
      <w:hyperlink r:id="rId44">
        <w:r w:rsidDel="00000000" w:rsidR="00000000" w:rsidRPr="00000000">
          <w:rPr>
            <w:b w:val="1"/>
            <w:color w:val="1155cc"/>
            <w:u w:val="single"/>
            <w:rtl w:val="0"/>
          </w:rPr>
          <w:t xml:space="preserve">CGTN: Training Programme in Ho</w:t>
        </w:r>
      </w:hyperlink>
      <w:r w:rsidDel="00000000" w:rsidR="00000000" w:rsidRPr="00000000">
        <w:rPr>
          <w:b w:val="1"/>
          <w:rtl w:val="0"/>
        </w:rPr>
        <w:t xml:space="preserve">tan</w:t>
      </w:r>
    </w:p>
    <w:p w:rsidR="00000000" w:rsidDel="00000000" w:rsidP="00000000" w:rsidRDefault="00000000" w:rsidRPr="00000000" w14:paraId="00000035">
      <w:pPr>
        <w:numPr>
          <w:ilvl w:val="0"/>
          <w:numId w:val="4"/>
        </w:numPr>
        <w:ind w:left="720" w:hanging="360"/>
        <w:rPr>
          <w:b w:val="1"/>
          <w:u w:val="none"/>
        </w:rPr>
      </w:pPr>
      <w:hyperlink r:id="rId45">
        <w:r w:rsidDel="00000000" w:rsidR="00000000" w:rsidRPr="00000000">
          <w:rPr>
            <w:b w:val="1"/>
            <w:color w:val="1155cc"/>
            <w:u w:val="single"/>
            <w:rtl w:val="0"/>
          </w:rPr>
          <w:t xml:space="preserve">Made in China</w:t>
        </w:r>
      </w:hyperlink>
      <w:r w:rsidDel="00000000" w:rsidR="00000000" w:rsidRPr="00000000">
        <w:rPr>
          <w:rtl w:val="0"/>
        </w:rPr>
      </w:r>
    </w:p>
    <w:p w:rsidR="00000000" w:rsidDel="00000000" w:rsidP="00000000" w:rsidRDefault="00000000" w:rsidRPr="00000000" w14:paraId="00000036">
      <w:pPr>
        <w:numPr>
          <w:ilvl w:val="0"/>
          <w:numId w:val="4"/>
        </w:numPr>
        <w:ind w:left="720" w:hanging="360"/>
        <w:rPr>
          <w:b w:val="1"/>
          <w:u w:val="none"/>
        </w:rPr>
      </w:pPr>
      <w:hyperlink r:id="rId46">
        <w:r w:rsidDel="00000000" w:rsidR="00000000" w:rsidRPr="00000000">
          <w:rPr>
            <w:b w:val="1"/>
            <w:color w:val="1155cc"/>
            <w:u w:val="single"/>
            <w:rtl w:val="0"/>
          </w:rPr>
          <w:t xml:space="preserve">Xinjiang "re-education camps", China 新疆 “再教育营”</w:t>
        </w:r>
      </w:hyperlink>
      <w:r w:rsidDel="00000000" w:rsidR="00000000" w:rsidRPr="00000000">
        <w:rPr>
          <w:rtl w:val="0"/>
        </w:rPr>
      </w:r>
    </w:p>
    <w:p w:rsidR="00000000" w:rsidDel="00000000" w:rsidP="00000000" w:rsidRDefault="00000000" w:rsidRPr="00000000" w14:paraId="00000037">
      <w:pPr>
        <w:numPr>
          <w:ilvl w:val="0"/>
          <w:numId w:val="4"/>
        </w:numPr>
        <w:ind w:left="720" w:hanging="360"/>
        <w:rPr>
          <w:b w:val="1"/>
          <w:u w:val="none"/>
        </w:rPr>
      </w:pPr>
      <w:r w:rsidDel="00000000" w:rsidR="00000000" w:rsidRPr="00000000">
        <w:rPr>
          <w:b w:val="1"/>
          <w:rtl w:val="0"/>
        </w:rPr>
        <w:t xml:space="preserve">https://twitter.com/evazhengll/status/1082517372253151232</w:t>
      </w:r>
      <w:r w:rsidDel="00000000" w:rsidR="00000000" w:rsidRPr="00000000">
        <w:rPr>
          <w:rtl w:val="0"/>
        </w:rPr>
      </w:r>
    </w:p>
    <w:p w:rsidR="00000000" w:rsidDel="00000000" w:rsidP="00000000" w:rsidRDefault="00000000" w:rsidRPr="00000000" w14:paraId="00000038">
      <w:pPr>
        <w:rPr>
          <w:color w:val="14171a"/>
          <w:sz w:val="21"/>
          <w:szCs w:val="21"/>
        </w:rPr>
      </w:pPr>
      <w:r w:rsidDel="00000000" w:rsidR="00000000" w:rsidRPr="00000000">
        <w:rPr>
          <w:rtl w:val="0"/>
        </w:rPr>
      </w:r>
    </w:p>
    <w:p w:rsidR="00000000" w:rsidDel="00000000" w:rsidP="00000000" w:rsidRDefault="00000000" w:rsidRPr="00000000" w14:paraId="00000039">
      <w:pPr>
        <w:rPr>
          <w:b w:val="1"/>
          <w:color w:val="14171a"/>
          <w:sz w:val="24"/>
          <w:szCs w:val="24"/>
        </w:rPr>
      </w:pPr>
      <w:r w:rsidDel="00000000" w:rsidR="00000000" w:rsidRPr="00000000">
        <w:rPr>
          <w:b w:val="1"/>
          <w:color w:val="14171a"/>
          <w:sz w:val="24"/>
          <w:szCs w:val="24"/>
          <w:rtl w:val="0"/>
        </w:rPr>
        <w:t xml:space="preserve">People to Follow on Tumblr/Twitter:</w:t>
      </w:r>
    </w:p>
    <w:p w:rsidR="00000000" w:rsidDel="00000000" w:rsidP="00000000" w:rsidRDefault="00000000" w:rsidRPr="00000000" w14:paraId="0000003A">
      <w:pPr>
        <w:numPr>
          <w:ilvl w:val="0"/>
          <w:numId w:val="7"/>
        </w:numPr>
        <w:ind w:left="720" w:hanging="360"/>
        <w:rPr>
          <w:b w:val="1"/>
          <w:color w:val="14171a"/>
          <w:sz w:val="21"/>
          <w:szCs w:val="21"/>
          <w:u w:val="none"/>
        </w:rPr>
      </w:pPr>
      <w:r w:rsidDel="00000000" w:rsidR="00000000" w:rsidRPr="00000000">
        <w:rPr>
          <w:b w:val="1"/>
          <w:color w:val="14171a"/>
          <w:sz w:val="21"/>
          <w:szCs w:val="21"/>
          <w:rtl w:val="0"/>
        </w:rPr>
        <w:t xml:space="preserve">Eva Zheng</w:t>
      </w:r>
    </w:p>
    <w:p w:rsidR="00000000" w:rsidDel="00000000" w:rsidP="00000000" w:rsidRDefault="00000000" w:rsidRPr="00000000" w14:paraId="0000003B">
      <w:pPr>
        <w:numPr>
          <w:ilvl w:val="1"/>
          <w:numId w:val="7"/>
        </w:numPr>
        <w:ind w:left="1440" w:hanging="360"/>
        <w:rPr>
          <w:color w:val="14171a"/>
          <w:sz w:val="21"/>
          <w:szCs w:val="21"/>
        </w:rPr>
      </w:pPr>
      <w:r w:rsidDel="00000000" w:rsidR="00000000" w:rsidRPr="00000000">
        <w:rPr>
          <w:color w:val="14171a"/>
          <w:sz w:val="21"/>
          <w:szCs w:val="21"/>
          <w:rtl w:val="0"/>
        </w:rPr>
        <w:t xml:space="preserve">“Diplomats from Russia, Pakistan, Malaysia, n other 8 countries w/ large Muslim populations, together w/ foreign media outlets including Reuters n TASS, hv visited 3 #Xinjiang “re-education camps” from Dec 28 to 30, the envoys asked the students abt their study and life in detail.” (</w:t>
      </w:r>
      <w:hyperlink r:id="rId47">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w:t>
      </w:r>
    </w:p>
    <w:p w:rsidR="00000000" w:rsidDel="00000000" w:rsidP="00000000" w:rsidRDefault="00000000" w:rsidRPr="00000000" w14:paraId="0000003C">
      <w:pPr>
        <w:numPr>
          <w:ilvl w:val="0"/>
          <w:numId w:val="7"/>
        </w:numPr>
        <w:ind w:left="720" w:hanging="360"/>
        <w:rPr>
          <w:color w:val="14171a"/>
          <w:sz w:val="21"/>
          <w:szCs w:val="21"/>
        </w:rPr>
      </w:pPr>
      <w:r w:rsidDel="00000000" w:rsidR="00000000" w:rsidRPr="00000000">
        <w:rPr>
          <w:b w:val="1"/>
          <w:color w:val="14171a"/>
          <w:sz w:val="21"/>
          <w:szCs w:val="21"/>
          <w:rtl w:val="0"/>
        </w:rPr>
        <w:t xml:space="preserve">Carl Zha</w:t>
      </w:r>
    </w:p>
    <w:p w:rsidR="00000000" w:rsidDel="00000000" w:rsidP="00000000" w:rsidRDefault="00000000" w:rsidRPr="00000000" w14:paraId="0000003D">
      <w:pPr>
        <w:numPr>
          <w:ilvl w:val="1"/>
          <w:numId w:val="7"/>
        </w:numPr>
        <w:ind w:left="1440" w:hanging="360"/>
        <w:rPr>
          <w:b w:val="1"/>
          <w:color w:val="14171a"/>
          <w:sz w:val="21"/>
          <w:szCs w:val="21"/>
          <w:u w:val="none"/>
        </w:rPr>
      </w:pPr>
      <w:r w:rsidDel="00000000" w:rsidR="00000000" w:rsidRPr="00000000">
        <w:rPr>
          <w:b w:val="1"/>
          <w:color w:val="14171a"/>
          <w:sz w:val="21"/>
          <w:szCs w:val="21"/>
          <w:rtl w:val="0"/>
        </w:rPr>
        <w:t xml:space="preserve">“</w:t>
      </w:r>
      <w:r w:rsidDel="00000000" w:rsidR="00000000" w:rsidRPr="00000000">
        <w:rPr>
          <w:color w:val="14171a"/>
          <w:sz w:val="21"/>
          <w:szCs w:val="21"/>
          <w:rtl w:val="0"/>
        </w:rPr>
        <w:t xml:space="preserve">CJ Werleman is so clueless and idiotic he doesn’t realize Hui are Chinese speaking Muslims👇🏼” (</w:t>
      </w:r>
      <w:hyperlink r:id="rId48">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w:t>
      </w:r>
    </w:p>
    <w:p w:rsidR="00000000" w:rsidDel="00000000" w:rsidP="00000000" w:rsidRDefault="00000000" w:rsidRPr="00000000" w14:paraId="0000003E">
      <w:pPr>
        <w:numPr>
          <w:ilvl w:val="1"/>
          <w:numId w:val="7"/>
        </w:numPr>
        <w:ind w:left="1440" w:hanging="360"/>
        <w:rPr>
          <w:color w:val="14171a"/>
          <w:sz w:val="21"/>
          <w:szCs w:val="21"/>
          <w:u w:val="none"/>
        </w:rPr>
      </w:pPr>
      <w:r w:rsidDel="00000000" w:rsidR="00000000" w:rsidRPr="00000000">
        <w:rPr>
          <w:color w:val="14171a"/>
          <w:sz w:val="21"/>
          <w:szCs w:val="21"/>
          <w:rtl w:val="0"/>
        </w:rPr>
        <w:t xml:space="preserve">“Most reassuring things about CJ Werleman is that he always reliably produces Propaganda 👍” (</w:t>
      </w:r>
      <w:hyperlink r:id="rId49">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w:t>
      </w:r>
    </w:p>
    <w:p w:rsidR="00000000" w:rsidDel="00000000" w:rsidP="00000000" w:rsidRDefault="00000000" w:rsidRPr="00000000" w14:paraId="0000003F">
      <w:pPr>
        <w:numPr>
          <w:ilvl w:val="0"/>
          <w:numId w:val="7"/>
        </w:numPr>
        <w:ind w:left="720" w:hanging="360"/>
        <w:rPr>
          <w:b w:val="1"/>
          <w:color w:val="14171a"/>
          <w:sz w:val="21"/>
          <w:szCs w:val="21"/>
          <w:u w:val="none"/>
        </w:rPr>
      </w:pPr>
      <w:r w:rsidDel="00000000" w:rsidR="00000000" w:rsidRPr="00000000">
        <w:rPr>
          <w:b w:val="1"/>
          <w:color w:val="14171a"/>
          <w:sz w:val="21"/>
          <w:szCs w:val="21"/>
          <w:rtl w:val="0"/>
        </w:rPr>
        <w:t xml:space="preserve">Ian Goodrum</w:t>
      </w:r>
    </w:p>
    <w:p w:rsidR="00000000" w:rsidDel="00000000" w:rsidP="00000000" w:rsidRDefault="00000000" w:rsidRPr="00000000" w14:paraId="00000040">
      <w:pPr>
        <w:numPr>
          <w:ilvl w:val="0"/>
          <w:numId w:val="5"/>
        </w:numPr>
        <w:ind w:left="2160" w:hanging="360"/>
        <w:rPr>
          <w:color w:val="14171a"/>
          <w:sz w:val="21"/>
          <w:szCs w:val="21"/>
        </w:rPr>
      </w:pPr>
      <w:r w:rsidDel="00000000" w:rsidR="00000000" w:rsidRPr="00000000">
        <w:rPr>
          <w:color w:val="14171a"/>
          <w:sz w:val="21"/>
          <w:szCs w:val="21"/>
          <w:rtl w:val="0"/>
        </w:rPr>
        <w:t xml:space="preserve">“China is not eradicating Islam”: Thread. (</w:t>
      </w:r>
      <w:hyperlink r:id="rId50">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 </w:t>
      </w:r>
    </w:p>
    <w:p w:rsidR="00000000" w:rsidDel="00000000" w:rsidP="00000000" w:rsidRDefault="00000000" w:rsidRPr="00000000" w14:paraId="00000041">
      <w:pPr>
        <w:numPr>
          <w:ilvl w:val="0"/>
          <w:numId w:val="7"/>
        </w:numPr>
        <w:ind w:left="720" w:hanging="360"/>
        <w:rPr>
          <w:b w:val="1"/>
          <w:color w:val="14171a"/>
          <w:sz w:val="21"/>
          <w:szCs w:val="21"/>
          <w:u w:val="none"/>
        </w:rPr>
      </w:pPr>
      <w:r w:rsidDel="00000000" w:rsidR="00000000" w:rsidRPr="00000000">
        <w:rPr>
          <w:b w:val="1"/>
          <w:color w:val="14171a"/>
          <w:sz w:val="21"/>
          <w:szCs w:val="21"/>
          <w:rtl w:val="0"/>
        </w:rPr>
        <w:t xml:space="preserve">Ajit Singh</w:t>
      </w:r>
    </w:p>
    <w:p w:rsidR="00000000" w:rsidDel="00000000" w:rsidP="00000000" w:rsidRDefault="00000000" w:rsidRPr="00000000" w14:paraId="00000042">
      <w:pPr>
        <w:numPr>
          <w:ilvl w:val="1"/>
          <w:numId w:val="7"/>
        </w:numPr>
        <w:ind w:left="1440" w:hanging="360"/>
        <w:rPr>
          <w:b w:val="1"/>
          <w:color w:val="14171a"/>
          <w:sz w:val="20"/>
          <w:szCs w:val="20"/>
        </w:rPr>
      </w:pPr>
      <w:r w:rsidDel="00000000" w:rsidR="00000000" w:rsidRPr="00000000">
        <w:rPr>
          <w:color w:val="14171a"/>
          <w:sz w:val="20"/>
          <w:szCs w:val="20"/>
          <w:rtl w:val="0"/>
        </w:rPr>
        <w:t xml:space="preserve">“The lead sources for this article are the World Uyghur Congress—which is funded by the notorious US regime change outfit, the National Endowment for Democracy—and a report by Radio Free Asia, a news station created + funded by the US state.”</w:t>
      </w:r>
      <w:r w:rsidDel="00000000" w:rsidR="00000000" w:rsidRPr="00000000">
        <w:rPr>
          <w:b w:val="1"/>
          <w:color w:val="14171a"/>
          <w:sz w:val="20"/>
          <w:szCs w:val="20"/>
          <w:rtl w:val="0"/>
        </w:rPr>
        <w:t xml:space="preserve"> (</w:t>
      </w:r>
      <w:hyperlink r:id="rId51">
        <w:r w:rsidDel="00000000" w:rsidR="00000000" w:rsidRPr="00000000">
          <w:rPr>
            <w:b w:val="1"/>
            <w:color w:val="1155cc"/>
            <w:sz w:val="20"/>
            <w:szCs w:val="20"/>
            <w:u w:val="single"/>
            <w:rtl w:val="0"/>
          </w:rPr>
          <w:t xml:space="preserve">x</w:t>
        </w:r>
      </w:hyperlink>
      <w:r w:rsidDel="00000000" w:rsidR="00000000" w:rsidRPr="00000000">
        <w:rPr>
          <w:b w:val="1"/>
          <w:color w:val="14171a"/>
          <w:sz w:val="20"/>
          <w:szCs w:val="20"/>
          <w:rtl w:val="0"/>
        </w:rPr>
        <w:t xml:space="preserve">)</w:t>
      </w:r>
    </w:p>
    <w:p w:rsidR="00000000" w:rsidDel="00000000" w:rsidP="00000000" w:rsidRDefault="00000000" w:rsidRPr="00000000" w14:paraId="00000043">
      <w:pPr>
        <w:numPr>
          <w:ilvl w:val="1"/>
          <w:numId w:val="7"/>
        </w:numPr>
        <w:ind w:left="1440" w:hanging="360"/>
        <w:rPr>
          <w:color w:val="14171a"/>
          <w:sz w:val="21"/>
          <w:szCs w:val="21"/>
        </w:rPr>
      </w:pPr>
      <w:r w:rsidDel="00000000" w:rsidR="00000000" w:rsidRPr="00000000">
        <w:rPr>
          <w:color w:val="14171a"/>
          <w:sz w:val="21"/>
          <w:szCs w:val="21"/>
          <w:rtl w:val="0"/>
        </w:rPr>
        <w:t xml:space="preserve">“I joined @bamnecessary with @EugenePuryear and Sean Blackmon to discuss the false reporting by major Western media outlets on the treatment of Uighur Muslims in China.” (</w:t>
      </w:r>
      <w:hyperlink r:id="rId52">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w:t>
      </w:r>
    </w:p>
    <w:p w:rsidR="00000000" w:rsidDel="00000000" w:rsidP="00000000" w:rsidRDefault="00000000" w:rsidRPr="00000000" w14:paraId="00000044">
      <w:pPr>
        <w:numPr>
          <w:ilvl w:val="0"/>
          <w:numId w:val="7"/>
        </w:numPr>
        <w:ind w:left="720" w:hanging="360"/>
        <w:rPr>
          <w:b w:val="1"/>
          <w:color w:val="14171a"/>
          <w:sz w:val="21"/>
          <w:szCs w:val="21"/>
          <w:u w:val="none"/>
        </w:rPr>
      </w:pPr>
      <w:r w:rsidDel="00000000" w:rsidR="00000000" w:rsidRPr="00000000">
        <w:rPr>
          <w:b w:val="1"/>
          <w:color w:val="14171a"/>
          <w:sz w:val="21"/>
          <w:szCs w:val="21"/>
          <w:rtl w:val="0"/>
        </w:rPr>
        <w:t xml:space="preserve">@DrRetunsae</w:t>
      </w:r>
    </w:p>
    <w:p w:rsidR="00000000" w:rsidDel="00000000" w:rsidP="00000000" w:rsidRDefault="00000000" w:rsidRPr="00000000" w14:paraId="00000045">
      <w:pPr>
        <w:numPr>
          <w:ilvl w:val="1"/>
          <w:numId w:val="7"/>
        </w:numPr>
        <w:ind w:left="1440" w:hanging="360"/>
        <w:rPr>
          <w:color w:val="14171a"/>
          <w:sz w:val="21"/>
          <w:szCs w:val="21"/>
        </w:rPr>
      </w:pPr>
      <w:r w:rsidDel="00000000" w:rsidR="00000000" w:rsidRPr="00000000">
        <w:rPr>
          <w:color w:val="14171a"/>
          <w:sz w:val="21"/>
          <w:szCs w:val="21"/>
          <w:rtl w:val="0"/>
        </w:rPr>
        <w:t xml:space="preserve">“2014 Al Jazeera:</w:t>
      </w:r>
    </w:p>
    <w:p w:rsidR="00000000" w:rsidDel="00000000" w:rsidP="00000000" w:rsidRDefault="00000000" w:rsidRPr="00000000" w14:paraId="00000046">
      <w:pPr>
        <w:ind w:left="1440" w:firstLine="0"/>
        <w:rPr>
          <w:color w:val="14171a"/>
          <w:sz w:val="21"/>
          <w:szCs w:val="21"/>
        </w:rPr>
      </w:pPr>
      <w:r w:rsidDel="00000000" w:rsidR="00000000" w:rsidRPr="00000000">
        <w:rPr>
          <w:color w:val="14171a"/>
          <w:sz w:val="21"/>
          <w:szCs w:val="21"/>
          <w:rtl w:val="0"/>
        </w:rPr>
        <w:t xml:space="preserve">“Why the Uighur people will continue to reject #China's colonial and apartheid rule.”</w:t>
      </w:r>
    </w:p>
    <w:p w:rsidR="00000000" w:rsidDel="00000000" w:rsidP="00000000" w:rsidRDefault="00000000" w:rsidRPr="00000000" w14:paraId="00000047">
      <w:pPr>
        <w:ind w:left="1440" w:firstLine="0"/>
        <w:rPr>
          <w:color w:val="14171a"/>
          <w:sz w:val="21"/>
          <w:szCs w:val="21"/>
        </w:rPr>
      </w:pPr>
      <w:r w:rsidDel="00000000" w:rsidR="00000000" w:rsidRPr="00000000">
        <w:rPr>
          <w:color w:val="14171a"/>
          <w:sz w:val="21"/>
          <w:szCs w:val="21"/>
          <w:rtl w:val="0"/>
        </w:rPr>
        <w:t xml:space="preserve">2017 Uyghur Muslims ‘FORCED’ 👀 to align with ISIS.</w:t>
      </w:r>
    </w:p>
    <w:p w:rsidR="00000000" w:rsidDel="00000000" w:rsidP="00000000" w:rsidRDefault="00000000" w:rsidRPr="00000000" w14:paraId="00000048">
      <w:pPr>
        <w:ind w:left="720" w:firstLine="720"/>
        <w:rPr>
          <w:b w:val="1"/>
          <w:color w:val="14171a"/>
          <w:sz w:val="21"/>
          <w:szCs w:val="21"/>
        </w:rPr>
      </w:pPr>
      <w:r w:rsidDel="00000000" w:rsidR="00000000" w:rsidRPr="00000000">
        <w:rPr>
          <w:color w:val="14171a"/>
          <w:sz w:val="21"/>
          <w:szCs w:val="21"/>
          <w:rtl w:val="0"/>
        </w:rPr>
        <w:t xml:space="preserve">2018 (link: https://m.youtube.com/watch?v=fDhxU4gwfzs) #Turkey designates Eastern Turkestan Uyghurs as terrorists.🇨🇳 🇹🇷🤝” </w:t>
      </w:r>
      <w:r w:rsidDel="00000000" w:rsidR="00000000" w:rsidRPr="00000000">
        <w:rPr>
          <w:i w:val="1"/>
          <w:color w:val="14171a"/>
          <w:sz w:val="21"/>
          <w:szCs w:val="21"/>
          <w:rtl w:val="0"/>
        </w:rPr>
        <w:t xml:space="preserve">(</w:t>
      </w:r>
      <w:hyperlink r:id="rId53">
        <w:r w:rsidDel="00000000" w:rsidR="00000000" w:rsidRPr="00000000">
          <w:rPr>
            <w:i w:val="1"/>
            <w:color w:val="1155cc"/>
            <w:sz w:val="21"/>
            <w:szCs w:val="21"/>
            <w:u w:val="single"/>
            <w:rtl w:val="0"/>
          </w:rPr>
          <w:t xml:space="preserve">x</w:t>
        </w:r>
      </w:hyperlink>
      <w:r w:rsidDel="00000000" w:rsidR="00000000" w:rsidRPr="00000000">
        <w:rPr>
          <w:i w:val="1"/>
          <w:color w:val="14171a"/>
          <w:sz w:val="21"/>
          <w:szCs w:val="21"/>
          <w:rtl w:val="0"/>
        </w:rPr>
        <w:t xml:space="preserve">)</w:t>
      </w:r>
      <w:r w:rsidDel="00000000" w:rsidR="00000000" w:rsidRPr="00000000">
        <w:rPr>
          <w:rtl w:val="0"/>
        </w:rPr>
      </w:r>
    </w:p>
    <w:p w:rsidR="00000000" w:rsidDel="00000000" w:rsidP="00000000" w:rsidRDefault="00000000" w:rsidRPr="00000000" w14:paraId="00000049">
      <w:pPr>
        <w:numPr>
          <w:ilvl w:val="0"/>
          <w:numId w:val="7"/>
        </w:numPr>
        <w:ind w:left="720" w:hanging="360"/>
        <w:rPr>
          <w:b w:val="1"/>
          <w:color w:val="14171a"/>
          <w:sz w:val="21"/>
          <w:szCs w:val="21"/>
          <w:u w:val="none"/>
        </w:rPr>
      </w:pPr>
      <w:r w:rsidDel="00000000" w:rsidR="00000000" w:rsidRPr="00000000">
        <w:rPr>
          <w:b w:val="1"/>
          <w:color w:val="14171a"/>
          <w:sz w:val="21"/>
          <w:szCs w:val="21"/>
          <w:rtl w:val="0"/>
        </w:rPr>
        <w:t xml:space="preserve">Global Times News</w:t>
      </w:r>
    </w:p>
    <w:p w:rsidR="00000000" w:rsidDel="00000000" w:rsidP="00000000" w:rsidRDefault="00000000" w:rsidRPr="00000000" w14:paraId="0000004A">
      <w:pPr>
        <w:numPr>
          <w:ilvl w:val="1"/>
          <w:numId w:val="7"/>
        </w:numPr>
        <w:ind w:left="1440" w:hanging="360"/>
        <w:rPr>
          <w:b w:val="1"/>
          <w:color w:val="14171a"/>
          <w:sz w:val="21"/>
          <w:szCs w:val="21"/>
        </w:rPr>
      </w:pPr>
      <w:r w:rsidDel="00000000" w:rsidR="00000000" w:rsidRPr="00000000">
        <w:rPr>
          <w:color w:val="14171a"/>
          <w:sz w:val="21"/>
          <w:szCs w:val="21"/>
          <w:rtl w:val="0"/>
        </w:rPr>
        <w:t xml:space="preserve">“...xinjiang has avoided the fate of becoming china's syria or china's libya” </w:t>
      </w:r>
      <w:r w:rsidDel="00000000" w:rsidR="00000000" w:rsidRPr="00000000">
        <w:rPr>
          <w:b w:val="1"/>
          <w:color w:val="14171a"/>
          <w:sz w:val="21"/>
          <w:szCs w:val="21"/>
          <w:rtl w:val="0"/>
        </w:rPr>
        <w:t xml:space="preserve">(</w:t>
      </w:r>
      <w:hyperlink r:id="rId54">
        <w:r w:rsidDel="00000000" w:rsidR="00000000" w:rsidRPr="00000000">
          <w:rPr>
            <w:b w:val="1"/>
            <w:color w:val="1155cc"/>
            <w:sz w:val="21"/>
            <w:szCs w:val="21"/>
            <w:u w:val="single"/>
            <w:rtl w:val="0"/>
          </w:rPr>
          <w:t xml:space="preserve">x</w:t>
        </w:r>
      </w:hyperlink>
      <w:r w:rsidDel="00000000" w:rsidR="00000000" w:rsidRPr="00000000">
        <w:rPr>
          <w:b w:val="1"/>
          <w:color w:val="14171a"/>
          <w:sz w:val="21"/>
          <w:szCs w:val="21"/>
          <w:rtl w:val="0"/>
        </w:rPr>
        <w:t xml:space="preserve">)</w:t>
      </w:r>
    </w:p>
    <w:p w:rsidR="00000000" w:rsidDel="00000000" w:rsidP="00000000" w:rsidRDefault="00000000" w:rsidRPr="00000000" w14:paraId="0000004B">
      <w:pPr>
        <w:numPr>
          <w:ilvl w:val="0"/>
          <w:numId w:val="7"/>
        </w:numPr>
        <w:ind w:left="720" w:hanging="360"/>
        <w:rPr>
          <w:b w:val="1"/>
          <w:color w:val="14171a"/>
          <w:sz w:val="21"/>
          <w:szCs w:val="21"/>
          <w:u w:val="none"/>
        </w:rPr>
      </w:pPr>
      <w:r w:rsidDel="00000000" w:rsidR="00000000" w:rsidRPr="00000000">
        <w:rPr>
          <w:b w:val="1"/>
          <w:color w:val="14171a"/>
          <w:sz w:val="21"/>
          <w:szCs w:val="21"/>
          <w:rtl w:val="0"/>
        </w:rPr>
        <w:t xml:space="preserve">Hu Xi-jin</w:t>
      </w:r>
    </w:p>
    <w:p w:rsidR="00000000" w:rsidDel="00000000" w:rsidP="00000000" w:rsidRDefault="00000000" w:rsidRPr="00000000" w14:paraId="0000004C">
      <w:pPr>
        <w:numPr>
          <w:ilvl w:val="0"/>
          <w:numId w:val="7"/>
        </w:numPr>
        <w:ind w:left="720" w:hanging="360"/>
        <w:rPr>
          <w:b w:val="1"/>
          <w:color w:val="14171a"/>
          <w:sz w:val="21"/>
          <w:szCs w:val="21"/>
          <w:u w:val="none"/>
        </w:rPr>
      </w:pPr>
      <w:r w:rsidDel="00000000" w:rsidR="00000000" w:rsidRPr="00000000">
        <w:rPr>
          <w:b w:val="1"/>
          <w:color w:val="14171a"/>
          <w:sz w:val="21"/>
          <w:szCs w:val="21"/>
          <w:rtl w:val="0"/>
        </w:rPr>
        <w:t xml:space="preserve">Izak Novak</w:t>
      </w:r>
    </w:p>
    <w:p w:rsidR="00000000" w:rsidDel="00000000" w:rsidP="00000000" w:rsidRDefault="00000000" w:rsidRPr="00000000" w14:paraId="0000004D">
      <w:pPr>
        <w:numPr>
          <w:ilvl w:val="1"/>
          <w:numId w:val="7"/>
        </w:numPr>
        <w:ind w:left="1440" w:hanging="360"/>
        <w:rPr>
          <w:color w:val="14171a"/>
          <w:sz w:val="21"/>
          <w:szCs w:val="21"/>
        </w:rPr>
      </w:pPr>
      <w:r w:rsidDel="00000000" w:rsidR="00000000" w:rsidRPr="00000000">
        <w:rPr>
          <w:color w:val="14171a"/>
          <w:sz w:val="21"/>
          <w:szCs w:val="21"/>
          <w:rtl w:val="0"/>
        </w:rPr>
        <w:t xml:space="preserve">“The heightened coordination of this propaganda campaign is very interesting to watch. The trade war didn't have the desired effect so they're going for the old divide and conquer method along religious and ethnic lines. Trying to repeat the Syria model in China is going to fail.” (</w:t>
      </w:r>
      <w:hyperlink r:id="rId55">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w:t>
      </w:r>
    </w:p>
    <w:p w:rsidR="00000000" w:rsidDel="00000000" w:rsidP="00000000" w:rsidRDefault="00000000" w:rsidRPr="00000000" w14:paraId="0000004E">
      <w:pPr>
        <w:numPr>
          <w:ilvl w:val="1"/>
          <w:numId w:val="7"/>
        </w:numPr>
        <w:ind w:left="1440" w:hanging="360"/>
        <w:rPr>
          <w:color w:val="14171a"/>
          <w:sz w:val="21"/>
          <w:szCs w:val="21"/>
          <w:u w:val="none"/>
        </w:rPr>
      </w:pPr>
      <w:r w:rsidDel="00000000" w:rsidR="00000000" w:rsidRPr="00000000">
        <w:rPr>
          <w:color w:val="14171a"/>
          <w:sz w:val="21"/>
          <w:szCs w:val="21"/>
          <w:rtl w:val="0"/>
        </w:rPr>
        <w:t xml:space="preserve">“I'm compiling a list of users that spread anti-China propaganda about supposed Muslim "persecution" and it's really easy because they all share each other's content. Most of them are Western journos from supposedly "respectable" outlets with suspiciously small followings” (</w:t>
      </w:r>
      <w:hyperlink r:id="rId56">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w:t>
      </w:r>
    </w:p>
    <w:p w:rsidR="00000000" w:rsidDel="00000000" w:rsidP="00000000" w:rsidRDefault="00000000" w:rsidRPr="00000000" w14:paraId="0000004F">
      <w:pPr>
        <w:numPr>
          <w:ilvl w:val="1"/>
          <w:numId w:val="7"/>
        </w:numPr>
        <w:ind w:left="1440" w:hanging="360"/>
        <w:rPr>
          <w:color w:val="14171a"/>
          <w:sz w:val="21"/>
          <w:szCs w:val="21"/>
          <w:u w:val="none"/>
        </w:rPr>
      </w:pPr>
      <w:r w:rsidDel="00000000" w:rsidR="00000000" w:rsidRPr="00000000">
        <w:rPr>
          <w:color w:val="14171a"/>
          <w:sz w:val="21"/>
          <w:szCs w:val="21"/>
          <w:rtl w:val="0"/>
        </w:rPr>
        <w:t xml:space="preserve">“"uyghur hero" a Very Real Definitely Not a CIA Sock Puppet” (</w:t>
      </w:r>
      <w:hyperlink r:id="rId57">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w:t>
      </w:r>
    </w:p>
    <w:p w:rsidR="00000000" w:rsidDel="00000000" w:rsidP="00000000" w:rsidRDefault="00000000" w:rsidRPr="00000000" w14:paraId="00000050">
      <w:pPr>
        <w:numPr>
          <w:ilvl w:val="0"/>
          <w:numId w:val="7"/>
        </w:numPr>
        <w:ind w:left="720" w:hanging="360"/>
        <w:rPr>
          <w:b w:val="1"/>
          <w:color w:val="14171a"/>
          <w:sz w:val="21"/>
          <w:szCs w:val="21"/>
        </w:rPr>
      </w:pPr>
      <w:r w:rsidDel="00000000" w:rsidR="00000000" w:rsidRPr="00000000">
        <w:rPr>
          <w:b w:val="1"/>
          <w:color w:val="14171a"/>
          <w:sz w:val="21"/>
          <w:szCs w:val="21"/>
          <w:rtl w:val="0"/>
        </w:rPr>
        <w:t xml:space="preserve">Communistani</w:t>
      </w:r>
    </w:p>
    <w:p w:rsidR="00000000" w:rsidDel="00000000" w:rsidP="00000000" w:rsidRDefault="00000000" w:rsidRPr="00000000" w14:paraId="00000051">
      <w:pPr>
        <w:numPr>
          <w:ilvl w:val="1"/>
          <w:numId w:val="7"/>
        </w:numPr>
        <w:ind w:left="1440" w:hanging="360"/>
        <w:rPr>
          <w:color w:val="14171a"/>
          <w:sz w:val="21"/>
          <w:szCs w:val="21"/>
          <w:u w:val="none"/>
        </w:rPr>
      </w:pPr>
      <w:r w:rsidDel="00000000" w:rsidR="00000000" w:rsidRPr="00000000">
        <w:rPr>
          <w:color w:val="14171a"/>
          <w:sz w:val="21"/>
          <w:szCs w:val="21"/>
          <w:rtl w:val="0"/>
        </w:rPr>
        <w:t xml:space="preserve">“While certain specific leftists that like to reframe the question of China pursuing unity in an albeit confrontational way between Uyghur and Han locals has become adamantly riddled with anticommunism. A lot of the pundits on this site parrot that there are in fact 1 million Chinese Uyghurs  are somehow in concentration camps. All that can be given as evidence is the “disappearance” clause that was first set by the US during the Cold War, a bunch of self confessed Kazakh migrators that will cry about missing relatives to the liberal.” (</w:t>
      </w:r>
      <w:hyperlink r:id="rId58">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 </w:t>
      </w:r>
      <w:r w:rsidDel="00000000" w:rsidR="00000000" w:rsidRPr="00000000">
        <w:rPr>
          <w:b w:val="1"/>
          <w:color w:val="14171a"/>
          <w:sz w:val="21"/>
          <w:szCs w:val="21"/>
          <w:rtl w:val="0"/>
        </w:rPr>
        <w:t xml:space="preserve">[Essay/Article]</w:t>
      </w:r>
    </w:p>
    <w:p w:rsidR="00000000" w:rsidDel="00000000" w:rsidP="00000000" w:rsidRDefault="00000000" w:rsidRPr="00000000" w14:paraId="00000052">
      <w:pPr>
        <w:numPr>
          <w:ilvl w:val="0"/>
          <w:numId w:val="7"/>
        </w:numPr>
        <w:ind w:left="720" w:hanging="360"/>
        <w:rPr>
          <w:b w:val="1"/>
          <w:color w:val="14171a"/>
          <w:sz w:val="21"/>
          <w:szCs w:val="21"/>
        </w:rPr>
      </w:pPr>
      <w:r w:rsidDel="00000000" w:rsidR="00000000" w:rsidRPr="00000000">
        <w:rPr>
          <w:b w:val="1"/>
          <w:color w:val="14171a"/>
          <w:sz w:val="21"/>
          <w:szCs w:val="21"/>
          <w:rtl w:val="0"/>
        </w:rPr>
        <w:t xml:space="preserve">@sethia_b</w:t>
      </w:r>
    </w:p>
    <w:p w:rsidR="00000000" w:rsidDel="00000000" w:rsidP="00000000" w:rsidRDefault="00000000" w:rsidRPr="00000000" w14:paraId="00000053">
      <w:pPr>
        <w:numPr>
          <w:ilvl w:val="1"/>
          <w:numId w:val="7"/>
        </w:numPr>
        <w:ind w:left="1440" w:hanging="360"/>
        <w:rPr>
          <w:color w:val="14171a"/>
          <w:sz w:val="21"/>
          <w:szCs w:val="21"/>
        </w:rPr>
      </w:pPr>
      <w:r w:rsidDel="00000000" w:rsidR="00000000" w:rsidRPr="00000000">
        <w:rPr>
          <w:color w:val="14171a"/>
          <w:sz w:val="21"/>
          <w:szCs w:val="21"/>
          <w:rtl w:val="0"/>
        </w:rPr>
        <w:t xml:space="preserve">“China on Friday took issue with a UN report that called on Beijing to release ethnic Uighurs detained “under the pretext” of counter-terrorism, saying its findings had “no factual basis” (</w:t>
      </w:r>
      <w:hyperlink r:id="rId59">
        <w:r w:rsidDel="00000000" w:rsidR="00000000" w:rsidRPr="00000000">
          <w:rPr>
            <w:color w:val="1155cc"/>
            <w:sz w:val="21"/>
            <w:szCs w:val="21"/>
            <w:u w:val="single"/>
            <w:rtl w:val="0"/>
          </w:rPr>
          <w:t xml:space="preserve">x</w:t>
        </w:r>
      </w:hyperlink>
      <w:r w:rsidDel="00000000" w:rsidR="00000000" w:rsidRPr="00000000">
        <w:rPr>
          <w:color w:val="14171a"/>
          <w:sz w:val="21"/>
          <w:szCs w:val="21"/>
          <w:rtl w:val="0"/>
        </w:rPr>
        <w:t xml:space="preserve">)</w:t>
      </w:r>
    </w:p>
    <w:p w:rsidR="00000000" w:rsidDel="00000000" w:rsidP="00000000" w:rsidRDefault="00000000" w:rsidRPr="00000000" w14:paraId="00000054">
      <w:pPr>
        <w:numPr>
          <w:ilvl w:val="0"/>
          <w:numId w:val="7"/>
        </w:numPr>
        <w:ind w:left="720" w:hanging="360"/>
        <w:rPr>
          <w:b w:val="1"/>
          <w:color w:val="14171a"/>
          <w:sz w:val="21"/>
          <w:szCs w:val="21"/>
        </w:rPr>
      </w:pPr>
      <w:r w:rsidDel="00000000" w:rsidR="00000000" w:rsidRPr="00000000">
        <w:rPr>
          <w:b w:val="1"/>
          <w:color w:val="14171a"/>
          <w:sz w:val="21"/>
          <w:szCs w:val="21"/>
          <w:rtl w:val="0"/>
        </w:rPr>
        <w:t xml:space="preserve">@saintguac (suspended)</w:t>
      </w:r>
    </w:p>
    <w:p w:rsidR="00000000" w:rsidDel="00000000" w:rsidP="00000000" w:rsidRDefault="00000000" w:rsidRPr="00000000" w14:paraId="00000055">
      <w:pPr>
        <w:numPr>
          <w:ilvl w:val="1"/>
          <w:numId w:val="7"/>
        </w:numPr>
        <w:ind w:left="1440" w:hanging="360"/>
        <w:rPr>
          <w:b w:val="1"/>
          <w:color w:val="14171a"/>
          <w:sz w:val="21"/>
          <w:szCs w:val="21"/>
        </w:rPr>
      </w:pPr>
      <w:r w:rsidDel="00000000" w:rsidR="00000000" w:rsidRPr="00000000">
        <w:rPr>
          <w:color w:val="14171a"/>
          <w:sz w:val="21"/>
          <w:szCs w:val="21"/>
          <w:rtl w:val="0"/>
        </w:rPr>
        <w:t xml:space="preserve">“</w:t>
      </w:r>
      <w:r w:rsidDel="00000000" w:rsidR="00000000" w:rsidRPr="00000000">
        <w:rPr>
          <w:rFonts w:ascii="Roboto" w:cs="Roboto" w:eastAsia="Roboto" w:hAnsi="Roboto"/>
          <w:color w:val="14171a"/>
          <w:sz w:val="23"/>
          <w:szCs w:val="23"/>
          <w:highlight w:val="white"/>
          <w:rtl w:val="0"/>
        </w:rPr>
        <w:t xml:space="preserve">im ENRAGED at this story because all over the western world muslims are beaten, killed, deported, reviled, URINATED AND SPIT ON, JUST FOR BEING MUSLIM, but in CHINA! IN SYRIA! WHEN THEY TAKE THEIR GUNS AND KILL OTHER PEOPLE WESTERNERS DONT CARE ABOUT, THATS GOOD! FREE UYGHURS!” (</w:t>
      </w:r>
      <w:hyperlink r:id="rId60">
        <w:r w:rsidDel="00000000" w:rsidR="00000000" w:rsidRPr="00000000">
          <w:rPr>
            <w:rFonts w:ascii="Roboto" w:cs="Roboto" w:eastAsia="Roboto" w:hAnsi="Roboto"/>
            <w:color w:val="1155cc"/>
            <w:sz w:val="23"/>
            <w:szCs w:val="23"/>
            <w:highlight w:val="white"/>
            <w:u w:val="single"/>
            <w:rtl w:val="0"/>
          </w:rPr>
          <w:t xml:space="preserve">x</w:t>
        </w:r>
      </w:hyperlink>
      <w:r w:rsidDel="00000000" w:rsidR="00000000" w:rsidRPr="00000000">
        <w:rPr>
          <w:rFonts w:ascii="Roboto" w:cs="Roboto" w:eastAsia="Roboto" w:hAnsi="Roboto"/>
          <w:color w:val="14171a"/>
          <w:sz w:val="23"/>
          <w:szCs w:val="23"/>
          <w:highlight w:val="white"/>
          <w:rtl w:val="0"/>
        </w:rPr>
        <w:t xml:space="preserve">)</w:t>
      </w:r>
    </w:p>
    <w:p w:rsidR="00000000" w:rsidDel="00000000" w:rsidP="00000000" w:rsidRDefault="00000000" w:rsidRPr="00000000" w14:paraId="00000056">
      <w:pPr>
        <w:numPr>
          <w:ilvl w:val="0"/>
          <w:numId w:val="7"/>
        </w:numPr>
        <w:ind w:left="720" w:hanging="360"/>
        <w:rPr>
          <w:rFonts w:ascii="Roboto" w:cs="Roboto" w:eastAsia="Roboto" w:hAnsi="Roboto"/>
          <w:b w:val="1"/>
          <w:color w:val="14171a"/>
          <w:sz w:val="23"/>
          <w:szCs w:val="23"/>
          <w:highlight w:val="white"/>
        </w:rPr>
      </w:pPr>
      <w:r w:rsidDel="00000000" w:rsidR="00000000" w:rsidRPr="00000000">
        <w:rPr>
          <w:rFonts w:ascii="Roboto" w:cs="Roboto" w:eastAsia="Roboto" w:hAnsi="Roboto"/>
          <w:b w:val="1"/>
          <w:color w:val="14171a"/>
          <w:sz w:val="23"/>
          <w:szCs w:val="23"/>
          <w:highlight w:val="white"/>
          <w:rtl w:val="0"/>
        </w:rPr>
        <w:t xml:space="preserve">@sinoreddit</w:t>
      </w:r>
    </w:p>
    <w:p w:rsidR="00000000" w:rsidDel="00000000" w:rsidP="00000000" w:rsidRDefault="00000000" w:rsidRPr="00000000" w14:paraId="00000057">
      <w:pPr>
        <w:numPr>
          <w:ilvl w:val="1"/>
          <w:numId w:val="7"/>
        </w:numPr>
        <w:ind w:left="1440" w:hanging="360"/>
        <w:rPr>
          <w:rFonts w:ascii="Roboto" w:cs="Roboto" w:eastAsia="Roboto" w:hAnsi="Roboto"/>
          <w:color w:val="14171a"/>
          <w:sz w:val="23"/>
          <w:szCs w:val="23"/>
          <w:highlight w:val="white"/>
        </w:rPr>
      </w:pPr>
      <w:r w:rsidDel="00000000" w:rsidR="00000000" w:rsidRPr="00000000">
        <w:rPr>
          <w:rFonts w:ascii="Roboto" w:cs="Roboto" w:eastAsia="Roboto" w:hAnsi="Roboto"/>
          <w:color w:val="14171a"/>
          <w:sz w:val="23"/>
          <w:szCs w:val="23"/>
          <w:highlight w:val="white"/>
          <w:rtl w:val="0"/>
        </w:rPr>
        <w:t xml:space="preserve">“NED funds World Uighur Congress. (link: http://www.ned.org/region/asia/east-turkistan-2014/) ned.org/region/asia/ea… Radio Free Asia is not just anti China. It's CIA.” (</w:t>
      </w:r>
      <w:hyperlink r:id="rId61">
        <w:r w:rsidDel="00000000" w:rsidR="00000000" w:rsidRPr="00000000">
          <w:rPr>
            <w:rFonts w:ascii="Roboto" w:cs="Roboto" w:eastAsia="Roboto" w:hAnsi="Roboto"/>
            <w:color w:val="1155cc"/>
            <w:sz w:val="23"/>
            <w:szCs w:val="23"/>
            <w:highlight w:val="white"/>
            <w:u w:val="single"/>
            <w:rtl w:val="0"/>
          </w:rPr>
          <w:t xml:space="preserve">x</w:t>
        </w:r>
      </w:hyperlink>
      <w:r w:rsidDel="00000000" w:rsidR="00000000" w:rsidRPr="00000000">
        <w:rPr>
          <w:rFonts w:ascii="Roboto" w:cs="Roboto" w:eastAsia="Roboto" w:hAnsi="Roboto"/>
          <w:color w:val="14171a"/>
          <w:sz w:val="23"/>
          <w:szCs w:val="23"/>
          <w:highlight w:val="white"/>
          <w:rtl w:val="0"/>
        </w:rPr>
        <w:t xml:space="preserve">)</w:t>
      </w:r>
    </w:p>
    <w:p w:rsidR="00000000" w:rsidDel="00000000" w:rsidP="00000000" w:rsidRDefault="00000000" w:rsidRPr="00000000" w14:paraId="00000058">
      <w:pPr>
        <w:numPr>
          <w:ilvl w:val="0"/>
          <w:numId w:val="7"/>
        </w:numPr>
        <w:ind w:left="720" w:hanging="360"/>
        <w:rPr>
          <w:rFonts w:ascii="Roboto" w:cs="Roboto" w:eastAsia="Roboto" w:hAnsi="Roboto"/>
          <w:b w:val="1"/>
          <w:color w:val="14171a"/>
          <w:sz w:val="23"/>
          <w:szCs w:val="23"/>
          <w:highlight w:val="white"/>
        </w:rPr>
      </w:pPr>
      <w:r w:rsidDel="00000000" w:rsidR="00000000" w:rsidRPr="00000000">
        <w:rPr>
          <w:rFonts w:ascii="Roboto" w:cs="Roboto" w:eastAsia="Roboto" w:hAnsi="Roboto"/>
          <w:b w:val="1"/>
          <w:color w:val="14171a"/>
          <w:sz w:val="23"/>
          <w:szCs w:val="23"/>
          <w:highlight w:val="white"/>
          <w:rtl w:val="0"/>
        </w:rPr>
        <w:t xml:space="preserve">Lijian Zhao</w:t>
      </w:r>
    </w:p>
    <w:p w:rsidR="00000000" w:rsidDel="00000000" w:rsidP="00000000" w:rsidRDefault="00000000" w:rsidRPr="00000000" w14:paraId="00000059">
      <w:pPr>
        <w:numPr>
          <w:ilvl w:val="1"/>
          <w:numId w:val="7"/>
        </w:numPr>
        <w:ind w:left="1440" w:hanging="360"/>
        <w:rPr>
          <w:rFonts w:ascii="Roboto" w:cs="Roboto" w:eastAsia="Roboto" w:hAnsi="Roboto"/>
          <w:color w:val="14171a"/>
          <w:sz w:val="23"/>
          <w:szCs w:val="23"/>
          <w:highlight w:val="white"/>
        </w:rPr>
      </w:pPr>
      <w:r w:rsidDel="00000000" w:rsidR="00000000" w:rsidRPr="00000000">
        <w:rPr>
          <w:rFonts w:ascii="Roboto" w:cs="Roboto" w:eastAsia="Roboto" w:hAnsi="Roboto"/>
          <w:color w:val="14171a"/>
          <w:sz w:val="23"/>
          <w:szCs w:val="23"/>
          <w:highlight w:val="white"/>
          <w:rtl w:val="0"/>
        </w:rPr>
        <w:t xml:space="preserve">This is baseless propaganda against China. Chinese government governs &amp; develops Xinjiang in accordance with law. Xinjiang enjoys social stability and a sound momentum of economic development with people of different ethnic groups living in harmony. @CathayPak @ForeignOfficePk (</w:t>
      </w:r>
      <w:hyperlink r:id="rId62">
        <w:r w:rsidDel="00000000" w:rsidR="00000000" w:rsidRPr="00000000">
          <w:rPr>
            <w:rFonts w:ascii="Roboto" w:cs="Roboto" w:eastAsia="Roboto" w:hAnsi="Roboto"/>
            <w:color w:val="1155cc"/>
            <w:sz w:val="23"/>
            <w:szCs w:val="23"/>
            <w:highlight w:val="white"/>
            <w:u w:val="single"/>
            <w:rtl w:val="0"/>
          </w:rPr>
          <w:t xml:space="preserve">x</w:t>
        </w:r>
      </w:hyperlink>
      <w:r w:rsidDel="00000000" w:rsidR="00000000" w:rsidRPr="00000000">
        <w:rPr>
          <w:rFonts w:ascii="Roboto" w:cs="Roboto" w:eastAsia="Roboto" w:hAnsi="Roboto"/>
          <w:color w:val="14171a"/>
          <w:sz w:val="23"/>
          <w:szCs w:val="23"/>
          <w:highlight w:val="white"/>
          <w:rtl w:val="0"/>
        </w:rPr>
        <w:t xml:space="preserve">)</w:t>
      </w:r>
    </w:p>
    <w:p w:rsidR="00000000" w:rsidDel="00000000" w:rsidP="00000000" w:rsidRDefault="00000000" w:rsidRPr="00000000" w14:paraId="0000005A">
      <w:pPr>
        <w:numPr>
          <w:ilvl w:val="0"/>
          <w:numId w:val="7"/>
        </w:numPr>
        <w:ind w:left="720" w:hanging="360"/>
        <w:rPr>
          <w:rFonts w:ascii="Roboto" w:cs="Roboto" w:eastAsia="Roboto" w:hAnsi="Roboto"/>
          <w:b w:val="1"/>
          <w:color w:val="14171a"/>
          <w:sz w:val="23"/>
          <w:szCs w:val="23"/>
          <w:highlight w:val="white"/>
        </w:rPr>
      </w:pPr>
      <w:r w:rsidDel="00000000" w:rsidR="00000000" w:rsidRPr="00000000">
        <w:rPr>
          <w:rFonts w:ascii="Roboto" w:cs="Roboto" w:eastAsia="Roboto" w:hAnsi="Roboto"/>
          <w:b w:val="1"/>
          <w:color w:val="14171a"/>
          <w:sz w:val="23"/>
          <w:szCs w:val="23"/>
          <w:highlight w:val="white"/>
          <w:rtl w:val="0"/>
        </w:rPr>
        <w:t xml:space="preserve">@BeltNRoad</w:t>
      </w:r>
    </w:p>
    <w:p w:rsidR="00000000" w:rsidDel="00000000" w:rsidP="00000000" w:rsidRDefault="00000000" w:rsidRPr="00000000" w14:paraId="0000005B">
      <w:pPr>
        <w:numPr>
          <w:ilvl w:val="1"/>
          <w:numId w:val="7"/>
        </w:numPr>
        <w:ind w:left="1440" w:hanging="360"/>
        <w:rPr>
          <w:rFonts w:ascii="Roboto" w:cs="Roboto" w:eastAsia="Roboto" w:hAnsi="Roboto"/>
          <w:color w:val="14171a"/>
          <w:sz w:val="23"/>
          <w:szCs w:val="23"/>
          <w:highlight w:val="white"/>
        </w:rPr>
      </w:pPr>
      <w:r w:rsidDel="00000000" w:rsidR="00000000" w:rsidRPr="00000000">
        <w:rPr>
          <w:rFonts w:ascii="Roboto" w:cs="Roboto" w:eastAsia="Roboto" w:hAnsi="Roboto"/>
          <w:color w:val="14171a"/>
          <w:sz w:val="23"/>
          <w:szCs w:val="23"/>
          <w:highlight w:val="white"/>
          <w:rtl w:val="0"/>
        </w:rPr>
        <w:t xml:space="preserve">“Full Text of the White Paper issued by China on Monday: The Facts and China's Position on China-U.S. Trade Friction #China #Trade #US #whitepaper” (</w:t>
      </w:r>
      <w:hyperlink r:id="rId63">
        <w:r w:rsidDel="00000000" w:rsidR="00000000" w:rsidRPr="00000000">
          <w:rPr>
            <w:rFonts w:ascii="Roboto" w:cs="Roboto" w:eastAsia="Roboto" w:hAnsi="Roboto"/>
            <w:color w:val="1155cc"/>
            <w:sz w:val="23"/>
            <w:szCs w:val="23"/>
            <w:highlight w:val="white"/>
            <w:u w:val="single"/>
            <w:rtl w:val="0"/>
          </w:rPr>
          <w:t xml:space="preserve">x</w:t>
        </w:r>
      </w:hyperlink>
      <w:r w:rsidDel="00000000" w:rsidR="00000000" w:rsidRPr="00000000">
        <w:rPr>
          <w:rFonts w:ascii="Roboto" w:cs="Roboto" w:eastAsia="Roboto" w:hAnsi="Roboto"/>
          <w:color w:val="14171a"/>
          <w:sz w:val="23"/>
          <w:szCs w:val="23"/>
          <w:highlight w:val="white"/>
          <w:rtl w:val="0"/>
        </w:rPr>
        <w:t xml:space="preserve">)</w:t>
      </w:r>
    </w:p>
    <w:p w:rsidR="00000000" w:rsidDel="00000000" w:rsidP="00000000" w:rsidRDefault="00000000" w:rsidRPr="00000000" w14:paraId="0000005C">
      <w:pPr>
        <w:numPr>
          <w:ilvl w:val="0"/>
          <w:numId w:val="7"/>
        </w:numPr>
        <w:ind w:left="720" w:hanging="360"/>
        <w:rPr>
          <w:rFonts w:ascii="Roboto" w:cs="Roboto" w:eastAsia="Roboto" w:hAnsi="Roboto"/>
          <w:color w:val="14171a"/>
          <w:sz w:val="23"/>
          <w:szCs w:val="23"/>
          <w:highlight w:val="white"/>
          <w:u w:val="none"/>
        </w:rPr>
      </w:pPr>
      <w:hyperlink r:id="rId64">
        <w:r w:rsidDel="00000000" w:rsidR="00000000" w:rsidRPr="00000000">
          <w:rPr>
            <w:rFonts w:ascii="Roboto" w:cs="Roboto" w:eastAsia="Roboto" w:hAnsi="Roboto"/>
            <w:color w:val="8899a6"/>
            <w:sz w:val="23"/>
            <w:szCs w:val="23"/>
            <w:highlight w:val="white"/>
            <w:u w:val="single"/>
            <w:rtl w:val="0"/>
          </w:rPr>
          <w:t xml:space="preserve">@DrMarcusP</w:t>
        </w:r>
      </w:hyperlink>
      <w:r w:rsidDel="00000000" w:rsidR="00000000" w:rsidRPr="00000000">
        <w:rPr>
          <w:rtl w:val="0"/>
        </w:rPr>
      </w:r>
    </w:p>
    <w:p w:rsidR="00000000" w:rsidDel="00000000" w:rsidP="00000000" w:rsidRDefault="00000000" w:rsidRPr="00000000" w14:paraId="0000005D">
      <w:pPr>
        <w:numPr>
          <w:ilvl w:val="1"/>
          <w:numId w:val="7"/>
        </w:numPr>
        <w:ind w:left="1440" w:hanging="360"/>
        <w:rPr>
          <w:rFonts w:ascii="Roboto" w:cs="Roboto" w:eastAsia="Roboto" w:hAnsi="Roboto"/>
          <w:color w:val="14171a"/>
          <w:sz w:val="23"/>
          <w:szCs w:val="23"/>
          <w:highlight w:val="white"/>
          <w:u w:val="none"/>
        </w:rPr>
      </w:pPr>
      <w:r w:rsidDel="00000000" w:rsidR="00000000" w:rsidRPr="00000000">
        <w:rPr>
          <w:rFonts w:ascii="Roboto" w:cs="Roboto" w:eastAsia="Roboto" w:hAnsi="Roboto"/>
          <w:color w:val="14171a"/>
          <w:sz w:val="23"/>
          <w:szCs w:val="23"/>
          <w:highlight w:val="white"/>
          <w:rtl w:val="0"/>
        </w:rPr>
        <w:t xml:space="preserve">“It is estimated that there are 100,000 terrorists in #Idlib...I have been told by some high-ranking sources that the Americans, Turks and Saudis are making plans to redeploy the terrorists to Central Asia and the Xinjiang province in China.” (</w:t>
      </w:r>
      <w:hyperlink r:id="rId65">
        <w:r w:rsidDel="00000000" w:rsidR="00000000" w:rsidRPr="00000000">
          <w:rPr>
            <w:rFonts w:ascii="Roboto" w:cs="Roboto" w:eastAsia="Roboto" w:hAnsi="Roboto"/>
            <w:color w:val="1155cc"/>
            <w:sz w:val="23"/>
            <w:szCs w:val="23"/>
            <w:highlight w:val="white"/>
            <w:u w:val="single"/>
            <w:rtl w:val="0"/>
          </w:rPr>
          <w:t xml:space="preserve">x</w:t>
        </w:r>
      </w:hyperlink>
      <w:r w:rsidDel="00000000" w:rsidR="00000000" w:rsidRPr="00000000">
        <w:rPr>
          <w:rFonts w:ascii="Roboto" w:cs="Roboto" w:eastAsia="Roboto" w:hAnsi="Roboto"/>
          <w:color w:val="14171a"/>
          <w:sz w:val="23"/>
          <w:szCs w:val="23"/>
          <w:highlight w:val="white"/>
          <w:rtl w:val="0"/>
        </w:rPr>
        <w:t xml:space="preserve">)</w:t>
      </w:r>
    </w:p>
    <w:p w:rsidR="00000000" w:rsidDel="00000000" w:rsidP="00000000" w:rsidRDefault="00000000" w:rsidRPr="00000000" w14:paraId="0000005E">
      <w:pPr>
        <w:numPr>
          <w:ilvl w:val="0"/>
          <w:numId w:val="7"/>
        </w:numPr>
        <w:ind w:left="720" w:hanging="360"/>
        <w:rPr>
          <w:rFonts w:ascii="Roboto" w:cs="Roboto" w:eastAsia="Roboto" w:hAnsi="Roboto"/>
          <w:b w:val="1"/>
          <w:color w:val="14171a"/>
          <w:sz w:val="23"/>
          <w:szCs w:val="23"/>
          <w:highlight w:val="white"/>
        </w:rPr>
      </w:pPr>
      <w:r w:rsidDel="00000000" w:rsidR="00000000" w:rsidRPr="00000000">
        <w:rPr>
          <w:rFonts w:ascii="Roboto" w:cs="Roboto" w:eastAsia="Roboto" w:hAnsi="Roboto"/>
          <w:b w:val="1"/>
          <w:color w:val="14171a"/>
          <w:sz w:val="23"/>
          <w:szCs w:val="23"/>
          <w:highlight w:val="white"/>
          <w:rtl w:val="0"/>
        </w:rPr>
        <w:t xml:space="preserve">@surgicaltheatre</w:t>
      </w:r>
    </w:p>
    <w:p w:rsidR="00000000" w:rsidDel="00000000" w:rsidP="00000000" w:rsidRDefault="00000000" w:rsidRPr="00000000" w14:paraId="0000005F">
      <w:pPr>
        <w:numPr>
          <w:ilvl w:val="1"/>
          <w:numId w:val="7"/>
        </w:numPr>
        <w:ind w:left="1440" w:hanging="360"/>
        <w:rPr>
          <w:rFonts w:ascii="Roboto" w:cs="Roboto" w:eastAsia="Roboto" w:hAnsi="Roboto"/>
          <w:b w:val="1"/>
          <w:color w:val="14171a"/>
          <w:sz w:val="23"/>
          <w:szCs w:val="23"/>
          <w:highlight w:val="white"/>
          <w:u w:val="none"/>
        </w:rPr>
      </w:pPr>
      <w:r w:rsidDel="00000000" w:rsidR="00000000" w:rsidRPr="00000000">
        <w:rPr>
          <w:rFonts w:ascii="Roboto" w:cs="Roboto" w:eastAsia="Roboto" w:hAnsi="Roboto"/>
          <w:color w:val="14171a"/>
          <w:sz w:val="23"/>
          <w:szCs w:val="23"/>
          <w:highlight w:val="white"/>
          <w:rtl w:val="0"/>
        </w:rPr>
        <w:t xml:space="preserve">“The NYT Snapchat is front and center for anti-China sentiment, continues pushing the “Uighur genocide” myth”</w:t>
      </w:r>
      <w:r w:rsidDel="00000000" w:rsidR="00000000" w:rsidRPr="00000000">
        <w:rPr>
          <w:rFonts w:ascii="Roboto" w:cs="Roboto" w:eastAsia="Roboto" w:hAnsi="Roboto"/>
          <w:b w:val="1"/>
          <w:color w:val="14171a"/>
          <w:sz w:val="23"/>
          <w:szCs w:val="23"/>
          <w:highlight w:val="white"/>
          <w:rtl w:val="0"/>
        </w:rPr>
        <w:t xml:space="preserve"> (</w:t>
      </w:r>
      <w:hyperlink r:id="rId66">
        <w:r w:rsidDel="00000000" w:rsidR="00000000" w:rsidRPr="00000000">
          <w:rPr>
            <w:rFonts w:ascii="Roboto" w:cs="Roboto" w:eastAsia="Roboto" w:hAnsi="Roboto"/>
            <w:b w:val="1"/>
            <w:color w:val="1155cc"/>
            <w:sz w:val="23"/>
            <w:szCs w:val="23"/>
            <w:highlight w:val="white"/>
            <w:u w:val="single"/>
            <w:rtl w:val="0"/>
          </w:rPr>
          <w:t xml:space="preserve">x</w:t>
        </w:r>
      </w:hyperlink>
      <w:r w:rsidDel="00000000" w:rsidR="00000000" w:rsidRPr="00000000">
        <w:rPr>
          <w:rFonts w:ascii="Roboto" w:cs="Roboto" w:eastAsia="Roboto" w:hAnsi="Roboto"/>
          <w:b w:val="1"/>
          <w:color w:val="14171a"/>
          <w:sz w:val="23"/>
          <w:szCs w:val="23"/>
          <w:highlight w:val="white"/>
          <w:rtl w:val="0"/>
        </w:rPr>
        <w:t xml:space="preserve">)</w:t>
      </w:r>
    </w:p>
    <w:p w:rsidR="00000000" w:rsidDel="00000000" w:rsidP="00000000" w:rsidRDefault="00000000" w:rsidRPr="00000000" w14:paraId="00000060">
      <w:pPr>
        <w:numPr>
          <w:ilvl w:val="0"/>
          <w:numId w:val="7"/>
        </w:numPr>
        <w:ind w:left="720" w:hanging="360"/>
        <w:rPr>
          <w:rFonts w:ascii="Roboto" w:cs="Roboto" w:eastAsia="Roboto" w:hAnsi="Roboto"/>
          <w:b w:val="1"/>
          <w:color w:val="14171a"/>
          <w:sz w:val="23"/>
          <w:szCs w:val="23"/>
          <w:highlight w:val="white"/>
          <w:u w:val="none"/>
        </w:rPr>
      </w:pPr>
      <w:r w:rsidDel="00000000" w:rsidR="00000000" w:rsidRPr="00000000">
        <w:rPr>
          <w:rFonts w:ascii="Roboto" w:cs="Roboto" w:eastAsia="Roboto" w:hAnsi="Roboto"/>
          <w:b w:val="1"/>
          <w:color w:val="14171a"/>
          <w:sz w:val="23"/>
          <w:szCs w:val="23"/>
          <w:highlight w:val="white"/>
          <w:rtl w:val="0"/>
        </w:rPr>
        <w:t xml:space="preserve">Alex Malejewicz</w:t>
      </w:r>
    </w:p>
    <w:p w:rsidR="00000000" w:rsidDel="00000000" w:rsidP="00000000" w:rsidRDefault="00000000" w:rsidRPr="00000000" w14:paraId="00000061">
      <w:pPr>
        <w:numPr>
          <w:ilvl w:val="1"/>
          <w:numId w:val="7"/>
        </w:numPr>
        <w:ind w:left="1440" w:hanging="360"/>
        <w:rPr>
          <w:rFonts w:ascii="Roboto" w:cs="Roboto" w:eastAsia="Roboto" w:hAnsi="Roboto"/>
          <w:color w:val="14171a"/>
          <w:sz w:val="23"/>
          <w:szCs w:val="23"/>
          <w:highlight w:val="white"/>
        </w:rPr>
      </w:pPr>
      <w:r w:rsidDel="00000000" w:rsidR="00000000" w:rsidRPr="00000000">
        <w:rPr>
          <w:rFonts w:ascii="Roboto" w:cs="Roboto" w:eastAsia="Roboto" w:hAnsi="Roboto"/>
          <w:color w:val="14171a"/>
          <w:sz w:val="23"/>
          <w:szCs w:val="23"/>
          <w:highlight w:val="white"/>
          <w:rtl w:val="0"/>
        </w:rPr>
        <w:t xml:space="preserve">“This is how the media twists things. #Uighurs have been actively recruited by Western intelligence services for many decades. In Australia individuals from other unrelated ethnic groups are paid to claim they have been "oppressed". https://www.abc.net.au/news/2018-10-06/uighurs-in-australia-tell-their-stories/10342268 …” </w:t>
      </w:r>
      <w:r w:rsidDel="00000000" w:rsidR="00000000" w:rsidRPr="00000000">
        <w:rPr>
          <w:rFonts w:ascii="Roboto" w:cs="Roboto" w:eastAsia="Roboto" w:hAnsi="Roboto"/>
          <w:b w:val="1"/>
          <w:color w:val="14171a"/>
          <w:sz w:val="23"/>
          <w:szCs w:val="23"/>
          <w:highlight w:val="white"/>
          <w:rtl w:val="0"/>
        </w:rPr>
        <w:t xml:space="preserve">(</w:t>
      </w:r>
      <w:hyperlink r:id="rId67">
        <w:r w:rsidDel="00000000" w:rsidR="00000000" w:rsidRPr="00000000">
          <w:rPr>
            <w:rFonts w:ascii="Roboto" w:cs="Roboto" w:eastAsia="Roboto" w:hAnsi="Roboto"/>
            <w:b w:val="1"/>
            <w:color w:val="1155cc"/>
            <w:sz w:val="23"/>
            <w:szCs w:val="23"/>
            <w:highlight w:val="white"/>
            <w:u w:val="single"/>
            <w:rtl w:val="0"/>
          </w:rPr>
          <w:t xml:space="preserve">x</w:t>
        </w:r>
      </w:hyperlink>
      <w:r w:rsidDel="00000000" w:rsidR="00000000" w:rsidRPr="00000000">
        <w:rPr>
          <w:rFonts w:ascii="Roboto" w:cs="Roboto" w:eastAsia="Roboto" w:hAnsi="Roboto"/>
          <w:b w:val="1"/>
          <w:color w:val="14171a"/>
          <w:sz w:val="23"/>
          <w:szCs w:val="23"/>
          <w:highlight w:val="white"/>
          <w:rtl w:val="0"/>
        </w:rPr>
        <w:t xml:space="preserve">)</w:t>
      </w:r>
    </w:p>
    <w:p w:rsidR="00000000" w:rsidDel="00000000" w:rsidP="00000000" w:rsidRDefault="00000000" w:rsidRPr="00000000" w14:paraId="00000062">
      <w:pPr>
        <w:numPr>
          <w:ilvl w:val="0"/>
          <w:numId w:val="7"/>
        </w:numPr>
        <w:ind w:left="720" w:hanging="360"/>
        <w:rPr>
          <w:rFonts w:ascii="Roboto" w:cs="Roboto" w:eastAsia="Roboto" w:hAnsi="Roboto"/>
          <w:b w:val="1"/>
          <w:color w:val="14171a"/>
          <w:sz w:val="23"/>
          <w:szCs w:val="23"/>
          <w:highlight w:val="white"/>
          <w:u w:val="none"/>
        </w:rPr>
      </w:pPr>
      <w:r w:rsidDel="00000000" w:rsidR="00000000" w:rsidRPr="00000000">
        <w:rPr>
          <w:rFonts w:ascii="Roboto" w:cs="Roboto" w:eastAsia="Roboto" w:hAnsi="Roboto"/>
          <w:b w:val="1"/>
          <w:color w:val="14171a"/>
          <w:sz w:val="23"/>
          <w:szCs w:val="23"/>
          <w:highlight w:val="white"/>
          <w:rtl w:val="0"/>
        </w:rPr>
        <w:t xml:space="preserve">@siiaaynoq:</w:t>
      </w:r>
    </w:p>
    <w:p w:rsidR="00000000" w:rsidDel="00000000" w:rsidP="00000000" w:rsidRDefault="00000000" w:rsidRPr="00000000" w14:paraId="00000063">
      <w:pPr>
        <w:numPr>
          <w:ilvl w:val="1"/>
          <w:numId w:val="7"/>
        </w:numPr>
        <w:ind w:left="1440" w:hanging="360"/>
        <w:rPr>
          <w:rFonts w:ascii="Roboto" w:cs="Roboto" w:eastAsia="Roboto" w:hAnsi="Roboto"/>
          <w:b w:val="1"/>
          <w:color w:val="14171a"/>
          <w:sz w:val="23"/>
          <w:szCs w:val="23"/>
          <w:highlight w:val="white"/>
          <w:u w:val="none"/>
        </w:rPr>
      </w:pPr>
      <w:r w:rsidDel="00000000" w:rsidR="00000000" w:rsidRPr="00000000">
        <w:rPr>
          <w:rFonts w:ascii="Roboto" w:cs="Roboto" w:eastAsia="Roboto" w:hAnsi="Roboto"/>
          <w:b w:val="1"/>
          <w:color w:val="14171a"/>
          <w:sz w:val="23"/>
          <w:szCs w:val="23"/>
          <w:highlight w:val="white"/>
          <w:rtl w:val="0"/>
        </w:rPr>
        <w:t xml:space="preserve">“So let me get this straight. For a year you whine about "concentration camps" which by the way is becoming harder and harder to prove - guess why - and then China invites you to see the region for yourselves and you say no? Might as well just shut up then” [thread] </w:t>
      </w:r>
      <w:hyperlink r:id="rId68">
        <w:r w:rsidDel="00000000" w:rsidR="00000000" w:rsidRPr="00000000">
          <w:rPr>
            <w:rFonts w:ascii="Roboto" w:cs="Roboto" w:eastAsia="Roboto" w:hAnsi="Roboto"/>
            <w:b w:val="1"/>
            <w:color w:val="1155cc"/>
            <w:sz w:val="23"/>
            <w:szCs w:val="23"/>
            <w:highlight w:val="white"/>
            <w:u w:val="single"/>
            <w:rtl w:val="0"/>
          </w:rPr>
          <w:t xml:space="preserve">https://twitter.com/Siiaaynoq/status/1110226766935851015?s=20</w:t>
        </w:r>
      </w:hyperlink>
      <w:r w:rsidDel="00000000" w:rsidR="00000000" w:rsidRPr="00000000">
        <w:rPr>
          <w:rFonts w:ascii="Roboto" w:cs="Roboto" w:eastAsia="Roboto" w:hAnsi="Roboto"/>
          <w:b w:val="1"/>
          <w:color w:val="14171a"/>
          <w:sz w:val="23"/>
          <w:szCs w:val="23"/>
          <w:highlight w:val="white"/>
          <w:rtl w:val="0"/>
        </w:rPr>
        <w:t xml:space="preserve"> </w:t>
      </w:r>
    </w:p>
    <w:p w:rsidR="00000000" w:rsidDel="00000000" w:rsidP="00000000" w:rsidRDefault="00000000" w:rsidRPr="00000000" w14:paraId="00000064">
      <w:pPr>
        <w:numPr>
          <w:ilvl w:val="1"/>
          <w:numId w:val="7"/>
        </w:numPr>
        <w:ind w:left="1440" w:hanging="360"/>
        <w:rPr>
          <w:rFonts w:ascii="Roboto" w:cs="Roboto" w:eastAsia="Roboto" w:hAnsi="Roboto"/>
          <w:b w:val="1"/>
          <w:color w:val="14171a"/>
          <w:sz w:val="23"/>
          <w:szCs w:val="23"/>
          <w:highlight w:val="white"/>
          <w:u w:val="none"/>
        </w:rPr>
      </w:pPr>
      <w:r w:rsidDel="00000000" w:rsidR="00000000" w:rsidRPr="00000000">
        <w:rPr>
          <w:rtl w:val="0"/>
        </w:rPr>
      </w:r>
    </w:p>
    <w:p w:rsidR="00000000" w:rsidDel="00000000" w:rsidP="00000000" w:rsidRDefault="00000000" w:rsidRPr="00000000" w14:paraId="00000065">
      <w:pPr>
        <w:rPr>
          <w:b w:val="1"/>
          <w:color w:val="14171a"/>
          <w:sz w:val="21"/>
          <w:szCs w:val="21"/>
        </w:rPr>
      </w:pPr>
      <w:r w:rsidDel="00000000" w:rsidR="00000000" w:rsidRPr="00000000">
        <w:rPr>
          <w:rtl w:val="0"/>
        </w:rPr>
      </w:r>
    </w:p>
    <w:p w:rsidR="00000000" w:rsidDel="00000000" w:rsidP="00000000" w:rsidRDefault="00000000" w:rsidRPr="00000000" w14:paraId="00000066">
      <w:pPr>
        <w:numPr>
          <w:ilvl w:val="0"/>
          <w:numId w:val="8"/>
        </w:numPr>
        <w:ind w:left="720" w:hanging="360"/>
        <w:rPr>
          <w:b w:val="1"/>
          <w:color w:val="14171a"/>
          <w:sz w:val="21"/>
          <w:szCs w:val="21"/>
          <w:u w:val="none"/>
        </w:rPr>
      </w:pPr>
      <w:hyperlink r:id="rId69">
        <w:r w:rsidDel="00000000" w:rsidR="00000000" w:rsidRPr="00000000">
          <w:rPr>
            <w:b w:val="1"/>
            <w:color w:val="1155cc"/>
            <w:sz w:val="21"/>
            <w:szCs w:val="21"/>
            <w:u w:val="single"/>
            <w:rtl w:val="0"/>
          </w:rPr>
          <w:t xml:space="preserve">https://twitter.com/giiizes/status/1057415750728802304?s=21</w:t>
        </w:r>
      </w:hyperlink>
      <w:r w:rsidDel="00000000" w:rsidR="00000000" w:rsidRPr="00000000">
        <w:rPr>
          <w:b w:val="1"/>
          <w:color w:val="14171a"/>
          <w:sz w:val="21"/>
          <w:szCs w:val="21"/>
          <w:rtl w:val="0"/>
        </w:rPr>
        <w:t xml:space="preserve"> (suspended)</w:t>
      </w:r>
    </w:p>
    <w:p w:rsidR="00000000" w:rsidDel="00000000" w:rsidP="00000000" w:rsidRDefault="00000000" w:rsidRPr="00000000" w14:paraId="00000067">
      <w:pPr>
        <w:rPr>
          <w:b w:val="1"/>
          <w:color w:val="14171a"/>
          <w:sz w:val="21"/>
          <w:szCs w:val="21"/>
        </w:rPr>
      </w:pPr>
      <w:r w:rsidDel="00000000" w:rsidR="00000000" w:rsidRPr="00000000">
        <w:rPr>
          <w:rtl w:val="0"/>
        </w:rPr>
      </w:r>
    </w:p>
    <w:p w:rsidR="00000000" w:rsidDel="00000000" w:rsidP="00000000" w:rsidRDefault="00000000" w:rsidRPr="00000000" w14:paraId="00000068">
      <w:pPr>
        <w:rPr>
          <w:b w:val="1"/>
          <w:color w:val="14171a"/>
          <w:sz w:val="21"/>
          <w:szCs w:val="21"/>
        </w:rPr>
      </w:pPr>
      <w:r w:rsidDel="00000000" w:rsidR="00000000" w:rsidRPr="00000000">
        <w:rPr>
          <w:rtl w:val="0"/>
        </w:rPr>
      </w:r>
    </w:p>
    <w:p w:rsidR="00000000" w:rsidDel="00000000" w:rsidP="00000000" w:rsidRDefault="00000000" w:rsidRPr="00000000" w14:paraId="00000069">
      <w:pPr>
        <w:rPr>
          <w:b w:val="1"/>
          <w:color w:val="14171a"/>
          <w:sz w:val="21"/>
          <w:szCs w:val="21"/>
        </w:rPr>
      </w:pPr>
      <w:r w:rsidDel="00000000" w:rsidR="00000000" w:rsidRPr="00000000">
        <w:rPr>
          <w:b w:val="1"/>
          <w:color w:val="14171a"/>
          <w:sz w:val="21"/>
          <w:szCs w:val="21"/>
          <w:rtl w:val="0"/>
        </w:rPr>
        <w:t xml:space="preserve">PODCAST</w:t>
      </w:r>
    </w:p>
    <w:p w:rsidR="00000000" w:rsidDel="00000000" w:rsidP="00000000" w:rsidRDefault="00000000" w:rsidRPr="00000000" w14:paraId="0000006A">
      <w:pPr>
        <w:numPr>
          <w:ilvl w:val="0"/>
          <w:numId w:val="2"/>
        </w:numPr>
        <w:ind w:left="720" w:hanging="360"/>
        <w:rPr>
          <w:color w:val="14171a"/>
          <w:sz w:val="21"/>
          <w:szCs w:val="21"/>
        </w:rPr>
      </w:pPr>
      <w:hyperlink r:id="rId70">
        <w:r w:rsidDel="00000000" w:rsidR="00000000" w:rsidRPr="00000000">
          <w:rPr>
            <w:b w:val="1"/>
            <w:color w:val="1155cc"/>
            <w:sz w:val="21"/>
            <w:szCs w:val="21"/>
            <w:u w:val="single"/>
            <w:rtl w:val="0"/>
          </w:rPr>
          <w:t xml:space="preserve">Carl Zha - E</w:t>
        </w:r>
      </w:hyperlink>
      <w:hyperlink r:id="rId71">
        <w:r w:rsidDel="00000000" w:rsidR="00000000" w:rsidRPr="00000000">
          <w:rPr>
            <w:color w:val="1155cc"/>
            <w:sz w:val="21"/>
            <w:szCs w:val="21"/>
            <w:u w:val="single"/>
            <w:rtl w:val="0"/>
          </w:rPr>
          <w:t xml:space="preserve">P#55 Trouble on the Silk Road: Real Situation of Uyghurs in China</w:t>
        </w:r>
      </w:hyperlink>
      <w:r w:rsidDel="00000000" w:rsidR="00000000" w:rsidRPr="00000000">
        <w:rPr>
          <w:rtl w:val="0"/>
        </w:rPr>
      </w:r>
    </w:p>
    <w:p w:rsidR="00000000" w:rsidDel="00000000" w:rsidP="00000000" w:rsidRDefault="00000000" w:rsidRPr="00000000" w14:paraId="0000006B">
      <w:pPr>
        <w:numPr>
          <w:ilvl w:val="0"/>
          <w:numId w:val="2"/>
        </w:numPr>
        <w:ind w:left="720" w:hanging="360"/>
        <w:rPr>
          <w:color w:val="14171a"/>
          <w:sz w:val="21"/>
          <w:szCs w:val="21"/>
        </w:rPr>
      </w:pPr>
      <w:hyperlink r:id="rId72">
        <w:r w:rsidDel="00000000" w:rsidR="00000000" w:rsidRPr="00000000">
          <w:rPr>
            <w:b w:val="1"/>
            <w:color w:val="1155cc"/>
            <w:sz w:val="21"/>
            <w:szCs w:val="21"/>
            <w:u w:val="single"/>
            <w:rtl w:val="0"/>
          </w:rPr>
          <w:t xml:space="preserve">BAMN Necessary: “</w:t>
        </w:r>
      </w:hyperlink>
      <w:hyperlink r:id="rId73">
        <w:r w:rsidDel="00000000" w:rsidR="00000000" w:rsidRPr="00000000">
          <w:rPr>
            <w:color w:val="1155cc"/>
            <w:sz w:val="21"/>
            <w:szCs w:val="21"/>
            <w:u w:val="single"/>
            <w:rtl w:val="0"/>
          </w:rPr>
          <w:t xml:space="preserve">We're joined by political analyst @ajitxsingh  to discuss false reports in US media of 1 million Uighur Muslims being imprisoned in China, the shadowy organizations behind such narratives and more.</w:t>
        </w:r>
      </w:hyperlink>
      <w:r w:rsidDel="00000000" w:rsidR="00000000" w:rsidRPr="00000000">
        <w:rPr>
          <w:rtl w:val="0"/>
        </w:rPr>
      </w:r>
    </w:p>
    <w:p w:rsidR="00000000" w:rsidDel="00000000" w:rsidP="00000000" w:rsidRDefault="00000000" w:rsidRPr="00000000" w14:paraId="0000006C">
      <w:pPr>
        <w:rPr>
          <w:b w:val="1"/>
          <w:color w:val="14171a"/>
          <w:sz w:val="21"/>
          <w:szCs w:val="21"/>
        </w:rPr>
      </w:pPr>
      <w:r w:rsidDel="00000000" w:rsidR="00000000" w:rsidRPr="00000000">
        <w:rPr>
          <w:rtl w:val="0"/>
        </w:rPr>
      </w:r>
    </w:p>
    <w:p w:rsidR="00000000" w:rsidDel="00000000" w:rsidP="00000000" w:rsidRDefault="00000000" w:rsidRPr="00000000" w14:paraId="0000006D">
      <w:pPr>
        <w:rPr>
          <w:b w:val="1"/>
          <w:color w:val="14171a"/>
          <w:sz w:val="21"/>
          <w:szCs w:val="21"/>
        </w:rPr>
      </w:pPr>
      <w:r w:rsidDel="00000000" w:rsidR="00000000" w:rsidRPr="00000000">
        <w:rPr>
          <w:rtl w:val="0"/>
        </w:rPr>
      </w:r>
    </w:p>
    <w:p w:rsidR="00000000" w:rsidDel="00000000" w:rsidP="00000000" w:rsidRDefault="00000000" w:rsidRPr="00000000" w14:paraId="0000006E">
      <w:pPr>
        <w:rPr>
          <w:b w:val="1"/>
          <w:sz w:val="26"/>
          <w:szCs w:val="26"/>
        </w:rPr>
      </w:pPr>
      <w:r w:rsidDel="00000000" w:rsidR="00000000" w:rsidRPr="00000000">
        <w:rPr>
          <w:b w:val="1"/>
          <w:sz w:val="26"/>
          <w:szCs w:val="26"/>
          <w:rtl w:val="0"/>
        </w:rPr>
        <w:t xml:space="preserve">Socioeconomic &amp; Political Context:</w:t>
      </w:r>
    </w:p>
    <w:p w:rsidR="00000000" w:rsidDel="00000000" w:rsidP="00000000" w:rsidRDefault="00000000" w:rsidRPr="00000000" w14:paraId="0000006F">
      <w:pPr>
        <w:rPr>
          <w:b w:val="1"/>
        </w:rPr>
      </w:pPr>
      <w:r w:rsidDel="00000000" w:rsidR="00000000" w:rsidRPr="00000000">
        <w:rPr>
          <w:b w:val="1"/>
          <w:rtl w:val="0"/>
        </w:rPr>
        <w:t xml:space="preserve">A.k.a. Why the concentration camp myths have cropped up all of a sudden, what authorities in China are doing, and the reality it is obscuring</w:t>
      </w:r>
    </w:p>
    <w:p w:rsidR="00000000" w:rsidDel="00000000" w:rsidP="00000000" w:rsidRDefault="00000000" w:rsidRPr="00000000" w14:paraId="00000070">
      <w:pPr>
        <w:numPr>
          <w:ilvl w:val="0"/>
          <w:numId w:val="1"/>
        </w:numPr>
        <w:ind w:left="720" w:hanging="360"/>
        <w:rPr/>
      </w:pPr>
      <w:hyperlink r:id="rId74">
        <w:r w:rsidDel="00000000" w:rsidR="00000000" w:rsidRPr="00000000">
          <w:rPr>
            <w:color w:val="1155cc"/>
            <w:u w:val="single"/>
            <w:rtl w:val="0"/>
          </w:rPr>
          <w:t xml:space="preserve">Xinjiang's Uighur Muslims Receiving 'Terrorist Training' From Isis Fighters for Attacks in China</w:t>
        </w:r>
      </w:hyperlink>
      <w:r w:rsidDel="00000000" w:rsidR="00000000" w:rsidRPr="00000000">
        <w:rPr>
          <w:b w:val="1"/>
          <w:rtl w:val="0"/>
        </w:rPr>
        <w:t xml:space="preserve"> [Journal: Middle East Policy Council]</w:t>
      </w:r>
      <w:r w:rsidDel="00000000" w:rsidR="00000000" w:rsidRPr="00000000">
        <w:rPr>
          <w:rtl w:val="0"/>
        </w:rPr>
      </w:r>
    </w:p>
    <w:p w:rsidR="00000000" w:rsidDel="00000000" w:rsidP="00000000" w:rsidRDefault="00000000" w:rsidRPr="00000000" w14:paraId="00000071">
      <w:pPr>
        <w:numPr>
          <w:ilvl w:val="0"/>
          <w:numId w:val="2"/>
        </w:numPr>
        <w:ind w:left="720" w:hanging="360"/>
        <w:rPr>
          <w:b w:val="1"/>
        </w:rPr>
      </w:pPr>
      <w:hyperlink r:id="rId75">
        <w:r w:rsidDel="00000000" w:rsidR="00000000" w:rsidRPr="00000000">
          <w:rPr>
            <w:b w:val="1"/>
            <w:color w:val="1155cc"/>
            <w:u w:val="single"/>
            <w:rtl w:val="0"/>
          </w:rPr>
          <w:t xml:space="preserve">How Al- Qaeda-Linked Uighur Militants Are Affecting China</w:t>
        </w:r>
      </w:hyperlink>
      <w:r w:rsidDel="00000000" w:rsidR="00000000" w:rsidRPr="00000000">
        <w:rPr>
          <w:b w:val="1"/>
          <w:rtl w:val="0"/>
        </w:rPr>
        <w:t xml:space="preserve"> [NDTV</w:t>
      </w:r>
    </w:p>
    <w:p w:rsidR="00000000" w:rsidDel="00000000" w:rsidP="00000000" w:rsidRDefault="00000000" w:rsidRPr="00000000" w14:paraId="00000072">
      <w:pPr>
        <w:numPr>
          <w:ilvl w:val="0"/>
          <w:numId w:val="2"/>
        </w:numPr>
        <w:ind w:left="720" w:hanging="360"/>
        <w:rPr>
          <w:b w:val="1"/>
        </w:rPr>
      </w:pPr>
      <w:r w:rsidDel="00000000" w:rsidR="00000000" w:rsidRPr="00000000">
        <w:rPr>
          <w:b w:val="1"/>
          <w:rtl w:val="0"/>
        </w:rPr>
        <w:t xml:space="preserve">New Delhi Television Limited]</w:t>
      </w:r>
      <w:r w:rsidDel="00000000" w:rsidR="00000000" w:rsidRPr="00000000">
        <w:rPr>
          <w:rtl w:val="0"/>
        </w:rPr>
      </w:r>
    </w:p>
    <w:p w:rsidR="00000000" w:rsidDel="00000000" w:rsidP="00000000" w:rsidRDefault="00000000" w:rsidRPr="00000000" w14:paraId="00000073">
      <w:pPr>
        <w:numPr>
          <w:ilvl w:val="0"/>
          <w:numId w:val="2"/>
        </w:numPr>
        <w:ind w:left="720" w:hanging="360"/>
        <w:rPr/>
      </w:pPr>
      <w:hyperlink r:id="rId76">
        <w:r w:rsidDel="00000000" w:rsidR="00000000" w:rsidRPr="00000000">
          <w:rPr>
            <w:b w:val="1"/>
            <w:color w:val="1155cc"/>
            <w:u w:val="single"/>
            <w:rtl w:val="0"/>
          </w:rPr>
          <w:t xml:space="preserve">Turkish-Uyghur Terror Inc. - America's Other Al Qaeda</w:t>
        </w:r>
      </w:hyperlink>
      <w:r w:rsidDel="00000000" w:rsidR="00000000" w:rsidRPr="00000000">
        <w:rPr>
          <w:b w:val="1"/>
          <w:rtl w:val="0"/>
        </w:rPr>
        <w:t xml:space="preserve"> [The Land Destroyer Report]</w:t>
      </w:r>
      <w:r w:rsidDel="00000000" w:rsidR="00000000" w:rsidRPr="00000000">
        <w:rPr>
          <w:rtl w:val="0"/>
        </w:rPr>
      </w:r>
    </w:p>
    <w:p w:rsidR="00000000" w:rsidDel="00000000" w:rsidP="00000000" w:rsidRDefault="00000000" w:rsidRPr="00000000" w14:paraId="00000074">
      <w:pPr>
        <w:numPr>
          <w:ilvl w:val="0"/>
          <w:numId w:val="2"/>
        </w:numPr>
        <w:ind w:left="720" w:hanging="360"/>
        <w:rPr>
          <w:b w:val="1"/>
        </w:rPr>
      </w:pPr>
      <w:hyperlink r:id="rId77">
        <w:r w:rsidDel="00000000" w:rsidR="00000000" w:rsidRPr="00000000">
          <w:rPr>
            <w:b w:val="1"/>
            <w:color w:val="1155cc"/>
            <w:u w:val="single"/>
            <w:rtl w:val="0"/>
          </w:rPr>
          <w:t xml:space="preserve">Turmoil in Hong Kong, Terrorism in Xinjiang, America’s Covet War on China</w:t>
        </w:r>
      </w:hyperlink>
      <w:r w:rsidDel="00000000" w:rsidR="00000000" w:rsidRPr="00000000">
        <w:rPr>
          <w:b w:val="1"/>
          <w:rtl w:val="0"/>
        </w:rPr>
        <w:t xml:space="preserve"> [Global Research]</w:t>
      </w:r>
      <w:r w:rsidDel="00000000" w:rsidR="00000000" w:rsidRPr="00000000">
        <w:rPr>
          <w:rtl w:val="0"/>
        </w:rPr>
      </w:r>
    </w:p>
    <w:p w:rsidR="00000000" w:rsidDel="00000000" w:rsidP="00000000" w:rsidRDefault="00000000" w:rsidRPr="00000000" w14:paraId="00000075">
      <w:pPr>
        <w:numPr>
          <w:ilvl w:val="0"/>
          <w:numId w:val="2"/>
        </w:numPr>
        <w:ind w:left="720" w:hanging="360"/>
        <w:rPr/>
      </w:pPr>
      <w:hyperlink r:id="rId78">
        <w:r w:rsidDel="00000000" w:rsidR="00000000" w:rsidRPr="00000000">
          <w:rPr>
            <w:color w:val="1155cc"/>
            <w:u w:val="single"/>
            <w:rtl w:val="0"/>
          </w:rPr>
          <w:t xml:space="preserve">China’s nightmare: Xinjiang Jihadists Go Global</w:t>
        </w:r>
      </w:hyperlink>
      <w:r w:rsidDel="00000000" w:rsidR="00000000" w:rsidRPr="00000000">
        <w:rPr>
          <w:rtl w:val="0"/>
        </w:rPr>
        <w:t xml:space="preserve"> </w:t>
      </w:r>
      <w:r w:rsidDel="00000000" w:rsidR="00000000" w:rsidRPr="00000000">
        <w:rPr>
          <w:b w:val="1"/>
          <w:rtl w:val="0"/>
        </w:rPr>
        <w:t xml:space="preserve">[The Diplomat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6">
      <w:pPr>
        <w:numPr>
          <w:ilvl w:val="0"/>
          <w:numId w:val="2"/>
        </w:numPr>
        <w:ind w:left="720" w:hanging="360"/>
        <w:rPr/>
      </w:pPr>
      <w:hyperlink r:id="rId79">
        <w:r w:rsidDel="00000000" w:rsidR="00000000" w:rsidRPr="00000000">
          <w:rPr>
            <w:color w:val="1155cc"/>
            <w:u w:val="single"/>
            <w:rtl w:val="0"/>
          </w:rPr>
          <w:t xml:space="preserve">Uighurs 'on way to jihad' returned to China in hoods</w:t>
        </w:r>
      </w:hyperlink>
      <w:r w:rsidDel="00000000" w:rsidR="00000000" w:rsidRPr="00000000">
        <w:rPr>
          <w:rtl w:val="0"/>
        </w:rPr>
        <w:t xml:space="preserve"> [Reuters UK]</w:t>
      </w:r>
      <w:r w:rsidDel="00000000" w:rsidR="00000000" w:rsidRPr="00000000">
        <w:rPr>
          <w:rtl w:val="0"/>
        </w:rPr>
      </w:r>
    </w:p>
    <w:p w:rsidR="00000000" w:rsidDel="00000000" w:rsidP="00000000" w:rsidRDefault="00000000" w:rsidRPr="00000000" w14:paraId="00000077">
      <w:pPr>
        <w:numPr>
          <w:ilvl w:val="0"/>
          <w:numId w:val="2"/>
        </w:numPr>
        <w:ind w:left="720" w:hanging="360"/>
        <w:rPr/>
      </w:pPr>
      <w:hyperlink r:id="rId80">
        <w:r w:rsidDel="00000000" w:rsidR="00000000" w:rsidRPr="00000000">
          <w:rPr>
            <w:color w:val="1155cc"/>
            <w:u w:val="single"/>
            <w:rtl w:val="0"/>
          </w:rPr>
          <w:t xml:space="preserve">Uygur-Han Chinese couples offered 10,000 yuan a year to marry in Xinjiang county</w:t>
        </w:r>
      </w:hyperlink>
      <w:r w:rsidDel="00000000" w:rsidR="00000000" w:rsidRPr="00000000">
        <w:rPr>
          <w:rtl w:val="0"/>
        </w:rPr>
        <w:t xml:space="preserve"> [South China Morning Post]</w:t>
      </w:r>
      <w:r w:rsidDel="00000000" w:rsidR="00000000" w:rsidRPr="00000000">
        <w:rPr>
          <w:rtl w:val="0"/>
        </w:rPr>
      </w:r>
    </w:p>
    <w:p w:rsidR="00000000" w:rsidDel="00000000" w:rsidP="00000000" w:rsidRDefault="00000000" w:rsidRPr="00000000" w14:paraId="00000078">
      <w:pPr>
        <w:numPr>
          <w:ilvl w:val="0"/>
          <w:numId w:val="2"/>
        </w:numPr>
        <w:ind w:left="720" w:hanging="360"/>
        <w:rPr/>
      </w:pPr>
      <w:hyperlink r:id="rId81">
        <w:r w:rsidDel="00000000" w:rsidR="00000000" w:rsidRPr="00000000">
          <w:rPr>
            <w:color w:val="1155cc"/>
            <w:u w:val="single"/>
            <w:rtl w:val="0"/>
          </w:rPr>
          <w:t xml:space="preserve">China’s Uyghur problem: the unmentioned part</w:t>
        </w:r>
      </w:hyperlink>
      <w:r w:rsidDel="00000000" w:rsidR="00000000" w:rsidRPr="00000000">
        <w:rPr>
          <w:rtl w:val="0"/>
        </w:rPr>
        <w:t xml:space="preserve"> [Journal: New Eastern Outlook]</w:t>
      </w:r>
      <w:r w:rsidDel="00000000" w:rsidR="00000000" w:rsidRPr="00000000">
        <w:rPr>
          <w:rtl w:val="0"/>
        </w:rPr>
      </w:r>
    </w:p>
    <w:p w:rsidR="00000000" w:rsidDel="00000000" w:rsidP="00000000" w:rsidRDefault="00000000" w:rsidRPr="00000000" w14:paraId="00000079">
      <w:pPr>
        <w:numPr>
          <w:ilvl w:val="0"/>
          <w:numId w:val="2"/>
        </w:numPr>
        <w:ind w:left="720" w:hanging="360"/>
        <w:rPr>
          <w:b w:val="1"/>
        </w:rPr>
      </w:pPr>
      <w:hyperlink r:id="rId82">
        <w:r w:rsidDel="00000000" w:rsidR="00000000" w:rsidRPr="00000000">
          <w:rPr>
            <w:b w:val="1"/>
            <w:color w:val="1155cc"/>
            <w:u w:val="single"/>
            <w:rtl w:val="0"/>
          </w:rPr>
          <w:t xml:space="preserve">China’s Xinjiang Problem: Made in the USA</w:t>
        </w:r>
      </w:hyperlink>
      <w:r w:rsidDel="00000000" w:rsidR="00000000" w:rsidRPr="00000000">
        <w:rPr>
          <w:b w:val="1"/>
          <w:rtl w:val="0"/>
        </w:rPr>
        <w:t xml:space="preserve"> [</w:t>
      </w:r>
      <w:r w:rsidDel="00000000" w:rsidR="00000000" w:rsidRPr="00000000">
        <w:rPr>
          <w:rtl w:val="0"/>
        </w:rPr>
        <w:t xml:space="preserve">Journal: New Eastern Outlook]</w:t>
      </w:r>
      <w:r w:rsidDel="00000000" w:rsidR="00000000" w:rsidRPr="00000000">
        <w:rPr>
          <w:rtl w:val="0"/>
        </w:rPr>
      </w:r>
    </w:p>
    <w:p w:rsidR="00000000" w:rsidDel="00000000" w:rsidP="00000000" w:rsidRDefault="00000000" w:rsidRPr="00000000" w14:paraId="0000007A">
      <w:pPr>
        <w:numPr>
          <w:ilvl w:val="0"/>
          <w:numId w:val="2"/>
        </w:numPr>
        <w:ind w:left="720" w:hanging="360"/>
        <w:rPr>
          <w:b w:val="1"/>
        </w:rPr>
      </w:pPr>
      <w:hyperlink r:id="rId83">
        <w:r w:rsidDel="00000000" w:rsidR="00000000" w:rsidRPr="00000000">
          <w:rPr>
            <w:b w:val="1"/>
            <w:color w:val="1155cc"/>
            <w:u w:val="single"/>
            <w:rtl w:val="0"/>
          </w:rPr>
          <w:t xml:space="preserve">From Idlib to Xinjiang - Uyghur fighters trained for terror (excellent read)</w:t>
        </w:r>
      </w:hyperlink>
      <w:r w:rsidDel="00000000" w:rsidR="00000000" w:rsidRPr="00000000">
        <w:rPr>
          <w:b w:val="1"/>
          <w:rtl w:val="0"/>
        </w:rPr>
        <w:t xml:space="preserve"> [21st Century Wire]</w:t>
      </w:r>
      <w:r w:rsidDel="00000000" w:rsidR="00000000" w:rsidRPr="00000000">
        <w:rPr>
          <w:rtl w:val="0"/>
        </w:rPr>
      </w:r>
    </w:p>
    <w:p w:rsidR="00000000" w:rsidDel="00000000" w:rsidP="00000000" w:rsidRDefault="00000000" w:rsidRPr="00000000" w14:paraId="0000007B">
      <w:pPr>
        <w:numPr>
          <w:ilvl w:val="0"/>
          <w:numId w:val="2"/>
        </w:numPr>
        <w:ind w:left="720" w:hanging="360"/>
        <w:rPr/>
      </w:pPr>
      <w:hyperlink r:id="rId84">
        <w:r w:rsidDel="00000000" w:rsidR="00000000" w:rsidRPr="00000000">
          <w:rPr>
            <w:color w:val="1155cc"/>
            <w:u w:val="single"/>
            <w:rtl w:val="0"/>
          </w:rPr>
          <w:t xml:space="preserve">Fighters from Xinjiang join ISIS</w:t>
        </w:r>
      </w:hyperlink>
      <w:r w:rsidDel="00000000" w:rsidR="00000000" w:rsidRPr="00000000">
        <w:rPr>
          <w:rtl w:val="0"/>
        </w:rPr>
        <w:t xml:space="preserve"> [Al Jazeera]</w:t>
      </w:r>
      <w:r w:rsidDel="00000000" w:rsidR="00000000" w:rsidRPr="00000000">
        <w:rPr>
          <w:rtl w:val="0"/>
        </w:rPr>
      </w:r>
    </w:p>
    <w:p w:rsidR="00000000" w:rsidDel="00000000" w:rsidP="00000000" w:rsidRDefault="00000000" w:rsidRPr="00000000" w14:paraId="0000007C">
      <w:pPr>
        <w:numPr>
          <w:ilvl w:val="0"/>
          <w:numId w:val="2"/>
        </w:numPr>
        <w:ind w:left="720" w:hanging="360"/>
        <w:rPr>
          <w:b w:val="1"/>
        </w:rPr>
      </w:pPr>
      <w:hyperlink r:id="rId85">
        <w:r w:rsidDel="00000000" w:rsidR="00000000" w:rsidRPr="00000000">
          <w:rPr>
            <w:b w:val="1"/>
            <w:color w:val="1155cc"/>
            <w:u w:val="single"/>
            <w:rtl w:val="0"/>
          </w:rPr>
          <w:t xml:space="preserve">Syria says up to 5,000 Chinese Uighurs fighting in militant groups</w:t>
        </w:r>
      </w:hyperlink>
      <w:r w:rsidDel="00000000" w:rsidR="00000000" w:rsidRPr="00000000">
        <w:rPr>
          <w:b w:val="1"/>
          <w:rtl w:val="0"/>
        </w:rPr>
        <w:t xml:space="preserve"> [Reuters]</w:t>
      </w:r>
      <w:r w:rsidDel="00000000" w:rsidR="00000000" w:rsidRPr="00000000">
        <w:rPr>
          <w:rtl w:val="0"/>
        </w:rPr>
      </w:r>
    </w:p>
    <w:p w:rsidR="00000000" w:rsidDel="00000000" w:rsidP="00000000" w:rsidRDefault="00000000" w:rsidRPr="00000000" w14:paraId="0000007D">
      <w:pPr>
        <w:numPr>
          <w:ilvl w:val="0"/>
          <w:numId w:val="2"/>
        </w:numPr>
        <w:ind w:left="720" w:hanging="360"/>
        <w:rPr/>
      </w:pPr>
      <w:hyperlink r:id="rId86">
        <w:r w:rsidDel="00000000" w:rsidR="00000000" w:rsidRPr="00000000">
          <w:rPr>
            <w:color w:val="1155cc"/>
            <w:u w:val="single"/>
            <w:rtl w:val="0"/>
          </w:rPr>
          <w:t xml:space="preserve">Chinese Uyghur colonies in Syria a challenge for Beijing</w:t>
        </w:r>
      </w:hyperlink>
      <w:r w:rsidDel="00000000" w:rsidR="00000000" w:rsidRPr="00000000">
        <w:rPr>
          <w:rtl w:val="0"/>
        </w:rPr>
        <w:t xml:space="preserve"> [Asia Times]</w:t>
      </w:r>
      <w:r w:rsidDel="00000000" w:rsidR="00000000" w:rsidRPr="00000000">
        <w:rPr>
          <w:rtl w:val="0"/>
        </w:rPr>
      </w:r>
    </w:p>
    <w:p w:rsidR="00000000" w:rsidDel="00000000" w:rsidP="00000000" w:rsidRDefault="00000000" w:rsidRPr="00000000" w14:paraId="0000007E">
      <w:pPr>
        <w:numPr>
          <w:ilvl w:val="0"/>
          <w:numId w:val="2"/>
        </w:numPr>
        <w:ind w:left="720" w:hanging="360"/>
        <w:rPr/>
      </w:pPr>
      <w:hyperlink r:id="rId87">
        <w:r w:rsidDel="00000000" w:rsidR="00000000" w:rsidRPr="00000000">
          <w:rPr>
            <w:color w:val="1155cc"/>
            <w:sz w:val="21"/>
            <w:szCs w:val="21"/>
            <w:u w:val="single"/>
            <w:rtl w:val="0"/>
          </w:rPr>
          <w:t xml:space="preserve">Uighur militancy threatens China's ‘new Silk Road’</w:t>
        </w:r>
      </w:hyperlink>
      <w:r w:rsidDel="00000000" w:rsidR="00000000" w:rsidRPr="00000000">
        <w:rPr>
          <w:rtl w:val="0"/>
        </w:rPr>
        <w:t xml:space="preserve"> [Journal: Strategic Comments]</w:t>
      </w:r>
      <w:r w:rsidDel="00000000" w:rsidR="00000000" w:rsidRPr="00000000">
        <w:rPr>
          <w:rtl w:val="0"/>
        </w:rPr>
      </w:r>
    </w:p>
    <w:p w:rsidR="00000000" w:rsidDel="00000000" w:rsidP="00000000" w:rsidRDefault="00000000" w:rsidRPr="00000000" w14:paraId="0000007F">
      <w:pPr>
        <w:numPr>
          <w:ilvl w:val="0"/>
          <w:numId w:val="2"/>
        </w:numPr>
        <w:ind w:left="720" w:hanging="360"/>
        <w:rPr/>
      </w:pPr>
      <w:hyperlink r:id="rId88">
        <w:r w:rsidDel="00000000" w:rsidR="00000000" w:rsidRPr="00000000">
          <w:rPr>
            <w:color w:val="1155cc"/>
            <w:u w:val="single"/>
            <w:rtl w:val="0"/>
          </w:rPr>
          <w:t xml:space="preserve">Isis threatens China and vows to 'shed blood like rivers'</w:t>
        </w:r>
      </w:hyperlink>
      <w:r w:rsidDel="00000000" w:rsidR="00000000" w:rsidRPr="00000000">
        <w:rPr>
          <w:rtl w:val="0"/>
        </w:rPr>
        <w:t xml:space="preserve"> [The Independent]</w:t>
      </w:r>
      <w:r w:rsidDel="00000000" w:rsidR="00000000" w:rsidRPr="00000000">
        <w:rPr>
          <w:rtl w:val="0"/>
        </w:rPr>
      </w:r>
    </w:p>
    <w:p w:rsidR="00000000" w:rsidDel="00000000" w:rsidP="00000000" w:rsidRDefault="00000000" w:rsidRPr="00000000" w14:paraId="00000080">
      <w:pPr>
        <w:numPr>
          <w:ilvl w:val="0"/>
          <w:numId w:val="2"/>
        </w:numPr>
        <w:ind w:left="720" w:hanging="360"/>
        <w:rPr/>
      </w:pPr>
      <w:hyperlink r:id="rId89">
        <w:r w:rsidDel="00000000" w:rsidR="00000000" w:rsidRPr="00000000">
          <w:rPr>
            <w:color w:val="1155cc"/>
            <w:u w:val="single"/>
            <w:rtl w:val="0"/>
          </w:rPr>
          <w:t xml:space="preserve">The “Seventh Stage” Of Terrorism in China</w:t>
        </w:r>
      </w:hyperlink>
      <w:r w:rsidDel="00000000" w:rsidR="00000000" w:rsidRPr="00000000">
        <w:rPr>
          <w:rtl w:val="0"/>
        </w:rPr>
        <w:t xml:space="preserve"> [Journal: The Combating Terrorism Center at West Point ]</w:t>
      </w:r>
      <w:r w:rsidDel="00000000" w:rsidR="00000000" w:rsidRPr="00000000">
        <w:rPr>
          <w:rtl w:val="0"/>
        </w:rPr>
      </w:r>
    </w:p>
    <w:p w:rsidR="00000000" w:rsidDel="00000000" w:rsidP="00000000" w:rsidRDefault="00000000" w:rsidRPr="00000000" w14:paraId="00000081">
      <w:pPr>
        <w:numPr>
          <w:ilvl w:val="0"/>
          <w:numId w:val="2"/>
        </w:numPr>
        <w:ind w:left="720" w:hanging="360"/>
        <w:rPr/>
      </w:pPr>
      <w:hyperlink r:id="rId90">
        <w:r w:rsidDel="00000000" w:rsidR="00000000" w:rsidRPr="00000000">
          <w:rPr>
            <w:color w:val="1155cc"/>
            <w:u w:val="single"/>
            <w:rtl w:val="0"/>
          </w:rPr>
          <w:t xml:space="preserve">Separatism in China</w:t>
        </w:r>
      </w:hyperlink>
      <w:r w:rsidDel="00000000" w:rsidR="00000000" w:rsidRPr="00000000">
        <w:rPr>
          <w:rtl w:val="0"/>
        </w:rPr>
        <w:t xml:space="preserve"> [Journal: Asia-Pacific Center for Security Studies]</w:t>
      </w:r>
      <w:r w:rsidDel="00000000" w:rsidR="00000000" w:rsidRPr="00000000">
        <w:rPr>
          <w:rtl w:val="0"/>
        </w:rPr>
      </w:r>
    </w:p>
    <w:p w:rsidR="00000000" w:rsidDel="00000000" w:rsidP="00000000" w:rsidRDefault="00000000" w:rsidRPr="00000000" w14:paraId="00000082">
      <w:pPr>
        <w:numPr>
          <w:ilvl w:val="0"/>
          <w:numId w:val="2"/>
        </w:numPr>
        <w:ind w:left="720" w:hanging="360"/>
        <w:rPr/>
      </w:pPr>
      <w:hyperlink r:id="rId91">
        <w:r w:rsidDel="00000000" w:rsidR="00000000" w:rsidRPr="00000000">
          <w:rPr>
            <w:color w:val="1155cc"/>
            <w:u w:val="single"/>
            <w:rtl w:val="0"/>
          </w:rPr>
          <w:t xml:space="preserve">Chinese Uighur Appears in Thai Court for Erawan Shrine Bombing in Bangkok</w:t>
        </w:r>
      </w:hyperlink>
      <w:r w:rsidDel="00000000" w:rsidR="00000000" w:rsidRPr="00000000">
        <w:rPr>
          <w:rtl w:val="0"/>
        </w:rPr>
        <w:t xml:space="preserve"> [Reuters]</w:t>
      </w:r>
      <w:r w:rsidDel="00000000" w:rsidR="00000000" w:rsidRPr="00000000">
        <w:rPr>
          <w:rtl w:val="0"/>
        </w:rPr>
      </w:r>
    </w:p>
    <w:p w:rsidR="00000000" w:rsidDel="00000000" w:rsidP="00000000" w:rsidRDefault="00000000" w:rsidRPr="00000000" w14:paraId="00000083">
      <w:pPr>
        <w:numPr>
          <w:ilvl w:val="0"/>
          <w:numId w:val="2"/>
        </w:numPr>
        <w:ind w:left="720" w:hanging="360"/>
        <w:rPr/>
      </w:pPr>
      <w:hyperlink r:id="rId92">
        <w:r w:rsidDel="00000000" w:rsidR="00000000" w:rsidRPr="00000000">
          <w:rPr>
            <w:color w:val="1155cc"/>
            <w:u w:val="single"/>
            <w:rtl w:val="0"/>
          </w:rPr>
          <w:t xml:space="preserve">South East Asian Terrorism: Rise of the Uighur Factor</w:t>
        </w:r>
      </w:hyperlink>
      <w:r w:rsidDel="00000000" w:rsidR="00000000" w:rsidRPr="00000000">
        <w:rPr>
          <w:rtl w:val="0"/>
        </w:rPr>
        <w:t xml:space="preserve"> [Journal: S. Rajaratnam School of International Studies]</w:t>
      </w:r>
      <w:r w:rsidDel="00000000" w:rsidR="00000000" w:rsidRPr="00000000">
        <w:rPr>
          <w:rtl w:val="0"/>
        </w:rPr>
      </w:r>
    </w:p>
    <w:p w:rsidR="00000000" w:rsidDel="00000000" w:rsidP="00000000" w:rsidRDefault="00000000" w:rsidRPr="00000000" w14:paraId="00000084">
      <w:pPr>
        <w:numPr>
          <w:ilvl w:val="0"/>
          <w:numId w:val="2"/>
        </w:numPr>
        <w:ind w:left="720" w:hanging="360"/>
        <w:rPr/>
      </w:pPr>
      <w:hyperlink r:id="rId93">
        <w:r w:rsidDel="00000000" w:rsidR="00000000" w:rsidRPr="00000000">
          <w:rPr>
            <w:color w:val="1155cc"/>
            <w:u w:val="single"/>
            <w:rtl w:val="0"/>
          </w:rPr>
          <w:t xml:space="preserve">Al Qaeda: Rise of ISIS in China</w:t>
        </w:r>
      </w:hyperlink>
      <w:r w:rsidDel="00000000" w:rsidR="00000000" w:rsidRPr="00000000">
        <w:rPr>
          <w:rtl w:val="0"/>
        </w:rPr>
        <w:t xml:space="preserve"> [The News Rep]</w:t>
      </w:r>
      <w:r w:rsidDel="00000000" w:rsidR="00000000" w:rsidRPr="00000000">
        <w:rPr>
          <w:rtl w:val="0"/>
        </w:rPr>
      </w:r>
    </w:p>
    <w:p w:rsidR="00000000" w:rsidDel="00000000" w:rsidP="00000000" w:rsidRDefault="00000000" w:rsidRPr="00000000" w14:paraId="00000085">
      <w:pPr>
        <w:numPr>
          <w:ilvl w:val="0"/>
          <w:numId w:val="2"/>
        </w:numPr>
        <w:ind w:left="720" w:hanging="360"/>
        <w:rPr/>
      </w:pPr>
      <w:hyperlink r:id="rId94">
        <w:r w:rsidDel="00000000" w:rsidR="00000000" w:rsidRPr="00000000">
          <w:rPr>
            <w:color w:val="1155cc"/>
            <w:u w:val="single"/>
            <w:rtl w:val="0"/>
          </w:rPr>
          <w:t xml:space="preserve">Why aren’t terror attacks being reported in the West?</w:t>
        </w:r>
      </w:hyperlink>
      <w:r w:rsidDel="00000000" w:rsidR="00000000" w:rsidRPr="00000000">
        <w:rPr>
          <w:rtl w:val="0"/>
        </w:rPr>
        <w:t xml:space="preserve"> [Quora]</w:t>
      </w:r>
      <w:r w:rsidDel="00000000" w:rsidR="00000000" w:rsidRPr="00000000">
        <w:rPr>
          <w:rtl w:val="0"/>
        </w:rPr>
      </w:r>
    </w:p>
    <w:p w:rsidR="00000000" w:rsidDel="00000000" w:rsidP="00000000" w:rsidRDefault="00000000" w:rsidRPr="00000000" w14:paraId="00000086">
      <w:pPr>
        <w:numPr>
          <w:ilvl w:val="0"/>
          <w:numId w:val="2"/>
        </w:numPr>
        <w:ind w:left="720" w:hanging="360"/>
        <w:rPr/>
      </w:pPr>
      <w:hyperlink r:id="rId95">
        <w:r w:rsidDel="00000000" w:rsidR="00000000" w:rsidRPr="00000000">
          <w:rPr>
            <w:color w:val="1155cc"/>
            <w:u w:val="single"/>
            <w:rtl w:val="0"/>
          </w:rPr>
          <w:t xml:space="preserve">A Gate Unguarded: ISIS Threat in Tajikistan</w:t>
        </w:r>
      </w:hyperlink>
      <w:r w:rsidDel="00000000" w:rsidR="00000000" w:rsidRPr="00000000">
        <w:rPr>
          <w:rtl w:val="0"/>
        </w:rPr>
        <w:t xml:space="preserve"> [Offiziere.ch]</w:t>
      </w:r>
      <w:r w:rsidDel="00000000" w:rsidR="00000000" w:rsidRPr="00000000">
        <w:rPr>
          <w:rtl w:val="0"/>
        </w:rPr>
      </w:r>
    </w:p>
    <w:p w:rsidR="00000000" w:rsidDel="00000000" w:rsidP="00000000" w:rsidRDefault="00000000" w:rsidRPr="00000000" w14:paraId="00000087">
      <w:pPr>
        <w:numPr>
          <w:ilvl w:val="0"/>
          <w:numId w:val="2"/>
        </w:numPr>
        <w:ind w:left="720" w:hanging="360"/>
        <w:rPr/>
      </w:pPr>
      <w:hyperlink r:id="rId96">
        <w:r w:rsidDel="00000000" w:rsidR="00000000" w:rsidRPr="00000000">
          <w:rPr>
            <w:color w:val="1155cc"/>
            <w:u w:val="single"/>
            <w:rtl w:val="0"/>
          </w:rPr>
          <w:t xml:space="preserve">Deadly Attacks in Xinjiang Go Unreported in China</w:t>
        </w:r>
      </w:hyperlink>
      <w:r w:rsidDel="00000000" w:rsidR="00000000" w:rsidRPr="00000000">
        <w:rPr>
          <w:rtl w:val="0"/>
        </w:rPr>
        <w:t xml:space="preserve"> [NY Times Blog: Sinosphere]</w:t>
      </w:r>
      <w:r w:rsidDel="00000000" w:rsidR="00000000" w:rsidRPr="00000000">
        <w:rPr>
          <w:rtl w:val="0"/>
        </w:rPr>
      </w:r>
    </w:p>
    <w:p w:rsidR="00000000" w:rsidDel="00000000" w:rsidP="00000000" w:rsidRDefault="00000000" w:rsidRPr="00000000" w14:paraId="00000088">
      <w:pPr>
        <w:numPr>
          <w:ilvl w:val="0"/>
          <w:numId w:val="2"/>
        </w:numPr>
        <w:ind w:left="720" w:hanging="360"/>
        <w:rPr>
          <w:b w:val="1"/>
        </w:rPr>
      </w:pPr>
      <w:hyperlink r:id="rId97">
        <w:r w:rsidDel="00000000" w:rsidR="00000000" w:rsidRPr="00000000">
          <w:rPr>
            <w:b w:val="1"/>
            <w:color w:val="1155cc"/>
            <w:u w:val="single"/>
            <w:rtl w:val="0"/>
          </w:rPr>
          <w:t xml:space="preserve">Chinese Uyghur colonies in Syria a challenge for Beijing</w:t>
        </w:r>
      </w:hyperlink>
      <w:r w:rsidDel="00000000" w:rsidR="00000000" w:rsidRPr="00000000">
        <w:rPr>
          <w:b w:val="1"/>
          <w:rtl w:val="0"/>
        </w:rPr>
        <w:t xml:space="preserve"> [Asia Times]</w:t>
      </w:r>
      <w:r w:rsidDel="00000000" w:rsidR="00000000" w:rsidRPr="00000000">
        <w:rPr>
          <w:rtl w:val="0"/>
        </w:rPr>
      </w:r>
    </w:p>
    <w:p w:rsidR="00000000" w:rsidDel="00000000" w:rsidP="00000000" w:rsidRDefault="00000000" w:rsidRPr="00000000" w14:paraId="00000089">
      <w:pPr>
        <w:numPr>
          <w:ilvl w:val="0"/>
          <w:numId w:val="2"/>
        </w:numPr>
        <w:ind w:left="720" w:hanging="360"/>
        <w:rPr>
          <w:b w:val="1"/>
        </w:rPr>
      </w:pPr>
      <w:hyperlink r:id="rId98">
        <w:r w:rsidDel="00000000" w:rsidR="00000000" w:rsidRPr="00000000">
          <w:rPr>
            <w:b w:val="1"/>
            <w:color w:val="1155cc"/>
            <w:u w:val="single"/>
            <w:rtl w:val="0"/>
          </w:rPr>
          <w:t xml:space="preserve">US has no grounds to judge human rights</w:t>
        </w:r>
      </w:hyperlink>
      <w:r w:rsidDel="00000000" w:rsidR="00000000" w:rsidRPr="00000000">
        <w:rPr>
          <w:b w:val="1"/>
          <w:rtl w:val="0"/>
        </w:rPr>
        <w:t xml:space="preserve"> [Global Times]</w:t>
      </w:r>
      <w:r w:rsidDel="00000000" w:rsidR="00000000" w:rsidRPr="00000000">
        <w:rPr>
          <w:rtl w:val="0"/>
        </w:rPr>
      </w:r>
    </w:p>
    <w:p w:rsidR="00000000" w:rsidDel="00000000" w:rsidP="00000000" w:rsidRDefault="00000000" w:rsidRPr="00000000" w14:paraId="0000008A">
      <w:pPr>
        <w:numPr>
          <w:ilvl w:val="0"/>
          <w:numId w:val="2"/>
        </w:numPr>
        <w:ind w:left="720" w:hanging="360"/>
        <w:rPr/>
      </w:pPr>
      <w:hyperlink r:id="rId99">
        <w:r w:rsidDel="00000000" w:rsidR="00000000" w:rsidRPr="00000000">
          <w:rPr>
            <w:color w:val="1155cc"/>
            <w:u w:val="single"/>
            <w:rtl w:val="0"/>
          </w:rPr>
          <w:t xml:space="preserve">ISIS FIGHTERS FROM CHINA'S UIGHUR MINORITY VOW TO 'SHED BLOOD' AT HOME</w:t>
        </w:r>
      </w:hyperlink>
      <w:r w:rsidDel="00000000" w:rsidR="00000000" w:rsidRPr="00000000">
        <w:rPr>
          <w:rtl w:val="0"/>
        </w:rPr>
        <w:t xml:space="preserve"> [News Week]</w:t>
      </w:r>
      <w:r w:rsidDel="00000000" w:rsidR="00000000" w:rsidRPr="00000000">
        <w:rPr>
          <w:rtl w:val="0"/>
        </w:rPr>
      </w:r>
    </w:p>
    <w:p w:rsidR="00000000" w:rsidDel="00000000" w:rsidP="00000000" w:rsidRDefault="00000000" w:rsidRPr="00000000" w14:paraId="0000008B">
      <w:pPr>
        <w:numPr>
          <w:ilvl w:val="0"/>
          <w:numId w:val="2"/>
        </w:numPr>
        <w:ind w:left="720" w:hanging="360"/>
        <w:rPr/>
      </w:pPr>
      <w:hyperlink r:id="rId100">
        <w:r w:rsidDel="00000000" w:rsidR="00000000" w:rsidRPr="00000000">
          <w:rPr>
            <w:color w:val="1155cc"/>
            <w:u w:val="single"/>
            <w:rtl w:val="0"/>
          </w:rPr>
          <w:t xml:space="preserve">Report: More than 100 Chinese Muslims have joined Islamic State</w:t>
        </w:r>
      </w:hyperlink>
      <w:r w:rsidDel="00000000" w:rsidR="00000000" w:rsidRPr="00000000">
        <w:rPr>
          <w:b w:val="1"/>
          <w:color w:val="14171a"/>
          <w:sz w:val="21"/>
          <w:szCs w:val="21"/>
          <w:rtl w:val="0"/>
        </w:rPr>
        <w:t xml:space="preserve"> [Foreign Policy]</w:t>
      </w:r>
    </w:p>
    <w:p w:rsidR="00000000" w:rsidDel="00000000" w:rsidP="00000000" w:rsidRDefault="00000000" w:rsidRPr="00000000" w14:paraId="0000008C">
      <w:pPr>
        <w:numPr>
          <w:ilvl w:val="0"/>
          <w:numId w:val="2"/>
        </w:numPr>
        <w:ind w:left="720" w:hanging="360"/>
        <w:rPr>
          <w:b w:val="1"/>
          <w:color w:val="14171a"/>
          <w:sz w:val="21"/>
          <w:szCs w:val="21"/>
          <w:u w:val="none"/>
        </w:rPr>
      </w:pPr>
      <w:hyperlink r:id="rId101">
        <w:r w:rsidDel="00000000" w:rsidR="00000000" w:rsidRPr="00000000">
          <w:rPr>
            <w:b w:val="1"/>
            <w:color w:val="1155cc"/>
            <w:sz w:val="21"/>
            <w:szCs w:val="21"/>
            <w:u w:val="single"/>
            <w:rtl w:val="0"/>
          </w:rPr>
          <w:t xml:space="preserve">CIA’s Hidden Hand in Democracy Groups</w:t>
        </w:r>
      </w:hyperlink>
      <w:r w:rsidDel="00000000" w:rsidR="00000000" w:rsidRPr="00000000">
        <w:rPr>
          <w:rtl w:val="0"/>
        </w:rPr>
      </w:r>
    </w:p>
    <w:p w:rsidR="00000000" w:rsidDel="00000000" w:rsidP="00000000" w:rsidRDefault="00000000" w:rsidRPr="00000000" w14:paraId="0000008D">
      <w:pPr>
        <w:numPr>
          <w:ilvl w:val="0"/>
          <w:numId w:val="2"/>
        </w:numPr>
        <w:ind w:left="720" w:hanging="360"/>
        <w:rPr>
          <w:b w:val="1"/>
          <w:color w:val="14171a"/>
          <w:sz w:val="21"/>
          <w:szCs w:val="21"/>
        </w:rPr>
      </w:pPr>
      <w:hyperlink r:id="rId102">
        <w:r w:rsidDel="00000000" w:rsidR="00000000" w:rsidRPr="00000000">
          <w:rPr>
            <w:b w:val="1"/>
            <w:color w:val="1155cc"/>
            <w:sz w:val="21"/>
            <w:szCs w:val="21"/>
            <w:u w:val="single"/>
            <w:rtl w:val="0"/>
          </w:rPr>
          <w:t xml:space="preserve">#RamadanBombathon in China: Muslim Uighur ISIS suicide bomber targeting a crowded kindergarten, 7+ dead, 66+ wounded (many critical). https://t.co/x58Gsshctr</w:t>
        </w:r>
      </w:hyperlink>
      <w:r w:rsidDel="00000000" w:rsidR="00000000" w:rsidRPr="00000000">
        <w:rPr>
          <w:rtl w:val="0"/>
        </w:rPr>
      </w:r>
    </w:p>
    <w:p w:rsidR="00000000" w:rsidDel="00000000" w:rsidP="00000000" w:rsidRDefault="00000000" w:rsidRPr="00000000" w14:paraId="0000008E">
      <w:pPr>
        <w:numPr>
          <w:ilvl w:val="0"/>
          <w:numId w:val="2"/>
        </w:numPr>
        <w:ind w:left="720" w:hanging="360"/>
        <w:rPr>
          <w:b w:val="1"/>
          <w:color w:val="14171a"/>
          <w:sz w:val="21"/>
          <w:szCs w:val="21"/>
          <w:u w:val="none"/>
        </w:rPr>
      </w:pPr>
      <w:hyperlink r:id="rId103">
        <w:r w:rsidDel="00000000" w:rsidR="00000000" w:rsidRPr="00000000">
          <w:rPr>
            <w:b w:val="1"/>
            <w:color w:val="1155cc"/>
            <w:sz w:val="21"/>
            <w:szCs w:val="21"/>
            <w:u w:val="single"/>
            <w:rtl w:val="0"/>
          </w:rPr>
          <w:t xml:space="preserve">CHINA (XINJIANG/EAST TURKISTAN) 2017 - NED</w:t>
        </w:r>
      </w:hyperlink>
      <w:r w:rsidDel="00000000" w:rsidR="00000000" w:rsidRPr="00000000">
        <w:rPr>
          <w:rtl w:val="0"/>
        </w:rPr>
      </w:r>
    </w:p>
    <w:p w:rsidR="00000000" w:rsidDel="00000000" w:rsidP="00000000" w:rsidRDefault="00000000" w:rsidRPr="00000000" w14:paraId="0000008F">
      <w:pPr>
        <w:numPr>
          <w:ilvl w:val="0"/>
          <w:numId w:val="2"/>
        </w:numPr>
        <w:ind w:left="720" w:hanging="360"/>
        <w:rPr>
          <w:b w:val="1"/>
        </w:rPr>
      </w:pPr>
      <w:hyperlink r:id="rId104">
        <w:r w:rsidDel="00000000" w:rsidR="00000000" w:rsidRPr="00000000">
          <w:rPr>
            <w:b w:val="1"/>
            <w:color w:val="1155cc"/>
            <w:u w:val="single"/>
            <w:rtl w:val="0"/>
          </w:rPr>
          <w:t xml:space="preserve">A Police State in Xinjiang: Debunked</w:t>
        </w:r>
      </w:hyperlink>
      <w:r w:rsidDel="00000000" w:rsidR="00000000" w:rsidRPr="00000000">
        <w:rPr>
          <w:b w:val="1"/>
          <w:rtl w:val="0"/>
        </w:rPr>
        <w:t xml:space="preserve"> [Facebook Post]</w:t>
      </w:r>
      <w:r w:rsidDel="00000000" w:rsidR="00000000" w:rsidRPr="00000000">
        <w:rPr>
          <w:rtl w:val="0"/>
        </w:rPr>
      </w:r>
    </w:p>
    <w:p w:rsidR="00000000" w:rsidDel="00000000" w:rsidP="00000000" w:rsidRDefault="00000000" w:rsidRPr="00000000" w14:paraId="00000090">
      <w:pPr>
        <w:numPr>
          <w:ilvl w:val="0"/>
          <w:numId w:val="2"/>
        </w:numPr>
        <w:ind w:left="720" w:hanging="360"/>
        <w:rPr>
          <w:b w:val="1"/>
        </w:rPr>
      </w:pPr>
      <w:hyperlink r:id="rId105">
        <w:r w:rsidDel="00000000" w:rsidR="00000000" w:rsidRPr="00000000">
          <w:rPr>
            <w:b w:val="1"/>
            <w:color w:val="1155cc"/>
            <w:u w:val="single"/>
            <w:rtl w:val="0"/>
          </w:rPr>
          <w:t xml:space="preserve">Turkey funding terror groups</w:t>
        </w:r>
      </w:hyperlink>
      <w:r w:rsidDel="00000000" w:rsidR="00000000" w:rsidRPr="00000000">
        <w:rPr>
          <w:b w:val="1"/>
          <w:color w:val="14171a"/>
          <w:sz w:val="21"/>
          <w:szCs w:val="21"/>
          <w:rtl w:val="0"/>
        </w:rPr>
        <w:t xml:space="preserve"> [Facebook Post]</w:t>
      </w:r>
    </w:p>
    <w:p w:rsidR="00000000" w:rsidDel="00000000" w:rsidP="00000000" w:rsidRDefault="00000000" w:rsidRPr="00000000" w14:paraId="00000091">
      <w:pPr>
        <w:rPr>
          <w:b w:val="1"/>
          <w:color w:val="14171a"/>
          <w:sz w:val="21"/>
          <w:szCs w:val="21"/>
        </w:rPr>
      </w:pPr>
      <w:r w:rsidDel="00000000" w:rsidR="00000000" w:rsidRPr="00000000">
        <w:rPr>
          <w:rtl w:val="0"/>
        </w:rPr>
      </w:r>
    </w:p>
    <w:p w:rsidR="00000000" w:rsidDel="00000000" w:rsidP="00000000" w:rsidRDefault="00000000" w:rsidRPr="00000000" w14:paraId="00000092">
      <w:pPr>
        <w:rPr/>
      </w:pPr>
      <w:hyperlink r:id="rId106">
        <w:r w:rsidDel="00000000" w:rsidR="00000000" w:rsidRPr="00000000">
          <w:rPr>
            <w:color w:val="1155cc"/>
            <w:u w:val="single"/>
            <w:rtl w:val="0"/>
          </w:rPr>
          <w:t xml:space="preserve">https://m.facebook.com/story.php?story_fbid=743322082717754&amp;id=100011199072729&amp;ref=m_notif&amp;notif_t=feed_comment_reply</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That time when Twitter believed former islamophobe CJ Werlemann tweeting a tik tok video saying it was the gunfire China executing Uighur Muslims…. and it was just people praying at the burial ground of their ancestors and releasing fire crackers for Chinese New Year.- https://mobile.twitter.com/lacunosus/status/1093508166397165570</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sz w:val="26"/>
          <w:szCs w:val="26"/>
        </w:rPr>
      </w:pPr>
      <w:r w:rsidDel="00000000" w:rsidR="00000000" w:rsidRPr="00000000">
        <w:rPr>
          <w:b w:val="1"/>
          <w:sz w:val="26"/>
          <w:szCs w:val="26"/>
          <w:rtl w:val="0"/>
        </w:rPr>
        <w:t xml:space="preserve">Homer Hoskin</w:t>
      </w:r>
      <w:r w:rsidDel="00000000" w:rsidR="00000000" w:rsidRPr="00000000">
        <w:rPr>
          <w:sz w:val="26"/>
          <w:szCs w:val="26"/>
          <w:rtl w:val="0"/>
        </w:rPr>
        <w:t xml:space="preserve"> writes:</w:t>
      </w:r>
    </w:p>
    <w:p w:rsidR="00000000" w:rsidDel="00000000" w:rsidP="00000000" w:rsidRDefault="00000000" w:rsidRPr="00000000" w14:paraId="00000097">
      <w:pPr>
        <w:ind w:left="720" w:firstLine="0"/>
        <w:rPr>
          <w:sz w:val="18"/>
          <w:szCs w:val="18"/>
        </w:rPr>
      </w:pPr>
      <w:r w:rsidDel="00000000" w:rsidR="00000000" w:rsidRPr="00000000">
        <w:rPr>
          <w:sz w:val="18"/>
          <w:szCs w:val="18"/>
          <w:rtl w:val="0"/>
        </w:rPr>
        <w:t xml:space="preserve">““Since alot of the Uighur disinfo gets pushed by CJ Werleman it’s worth noting that he was a flagrantly anti-Muslim racist as recently as 2011, when he was in his mid 30’s. This article has a collection of racist jokes he tweeted between 2009 - 2011 https://www.gspellchecker.com/2015/06/cj-werlemans-racist-anti-muslim-bigotry-exposed/</w:t>
      </w:r>
    </w:p>
    <w:p w:rsidR="00000000" w:rsidDel="00000000" w:rsidP="00000000" w:rsidRDefault="00000000" w:rsidRPr="00000000" w14:paraId="00000098">
      <w:pPr>
        <w:ind w:left="720" w:firstLine="0"/>
        <w:rPr>
          <w:sz w:val="18"/>
          <w:szCs w:val="18"/>
        </w:rPr>
      </w:pPr>
      <w:r w:rsidDel="00000000" w:rsidR="00000000" w:rsidRPr="00000000">
        <w:rPr>
          <w:rtl w:val="0"/>
        </w:rPr>
      </w:r>
    </w:p>
    <w:p w:rsidR="00000000" w:rsidDel="00000000" w:rsidP="00000000" w:rsidRDefault="00000000" w:rsidRPr="00000000" w14:paraId="00000099">
      <w:pPr>
        <w:ind w:left="720" w:firstLine="0"/>
        <w:rPr>
          <w:sz w:val="18"/>
          <w:szCs w:val="18"/>
        </w:rPr>
      </w:pPr>
      <w:r w:rsidDel="00000000" w:rsidR="00000000" w:rsidRPr="00000000">
        <w:rPr>
          <w:sz w:val="18"/>
          <w:szCs w:val="18"/>
          <w:rtl w:val="0"/>
        </w:rPr>
        <w:t xml:space="preserve">Somehow this guy did a 180 in a few months and became The Muslim Defender with even Hend “Libya Liberty” Amry encouraging his “edgy” humor http://archive.is/X1IYz</w:t>
      </w:r>
    </w:p>
    <w:p w:rsidR="00000000" w:rsidDel="00000000" w:rsidP="00000000" w:rsidRDefault="00000000" w:rsidRPr="00000000" w14:paraId="0000009A">
      <w:pPr>
        <w:ind w:left="720" w:firstLine="0"/>
        <w:rPr>
          <w:sz w:val="18"/>
          <w:szCs w:val="18"/>
        </w:rPr>
      </w:pPr>
      <w:r w:rsidDel="00000000" w:rsidR="00000000" w:rsidRPr="00000000">
        <w:rPr>
          <w:rtl w:val="0"/>
        </w:rPr>
      </w:r>
    </w:p>
    <w:p w:rsidR="00000000" w:rsidDel="00000000" w:rsidP="00000000" w:rsidRDefault="00000000" w:rsidRPr="00000000" w14:paraId="0000009B">
      <w:pPr>
        <w:ind w:left="720" w:firstLine="0"/>
        <w:rPr>
          <w:sz w:val="18"/>
          <w:szCs w:val="18"/>
        </w:rPr>
      </w:pPr>
      <w:r w:rsidDel="00000000" w:rsidR="00000000" w:rsidRPr="00000000">
        <w:rPr>
          <w:sz w:val="18"/>
          <w:szCs w:val="18"/>
          <w:rtl w:val="0"/>
        </w:rPr>
        <w:t xml:space="preserve">The other major source for Uighur disinfo is the Jamestown Foundation (this guy’s a member https://twitter.com/tombschrader) . Most of the mainstream news about “concentration camps” cites Jamestown fellow Adrian Zenz, like this article in Washington Post</w:t>
      </w:r>
    </w:p>
    <w:p w:rsidR="00000000" w:rsidDel="00000000" w:rsidP="00000000" w:rsidRDefault="00000000" w:rsidRPr="00000000" w14:paraId="0000009C">
      <w:pPr>
        <w:ind w:left="720" w:firstLine="0"/>
        <w:rPr>
          <w:sz w:val="18"/>
          <w:szCs w:val="18"/>
        </w:rPr>
      </w:pPr>
      <w:r w:rsidDel="00000000" w:rsidR="00000000" w:rsidRPr="00000000">
        <w:rPr>
          <w:sz w:val="18"/>
          <w:szCs w:val="18"/>
          <w:rtl w:val="0"/>
        </w:rPr>
        <w:t xml:space="preserve">https://www.washingtonpost.com/opinions/china-finally-admits-it-is-building-a-new-archipelago-of-concentration-camps-will-the-world-respond/2018/10/11/fb3b6004-ccc6-11e8-a3e6-44daa3d35ede_story.html?noredirect=on&amp;utm_term=.0cccdec23529</w:t>
      </w:r>
    </w:p>
    <w:p w:rsidR="00000000" w:rsidDel="00000000" w:rsidP="00000000" w:rsidRDefault="00000000" w:rsidRPr="00000000" w14:paraId="0000009D">
      <w:pPr>
        <w:ind w:left="720" w:firstLine="0"/>
        <w:rPr>
          <w:sz w:val="18"/>
          <w:szCs w:val="18"/>
        </w:rPr>
      </w:pPr>
      <w:r w:rsidDel="00000000" w:rsidR="00000000" w:rsidRPr="00000000">
        <w:rPr>
          <w:rtl w:val="0"/>
        </w:rPr>
      </w:r>
    </w:p>
    <w:p w:rsidR="00000000" w:rsidDel="00000000" w:rsidP="00000000" w:rsidRDefault="00000000" w:rsidRPr="00000000" w14:paraId="0000009E">
      <w:pPr>
        <w:ind w:left="720" w:firstLine="0"/>
        <w:rPr>
          <w:sz w:val="18"/>
          <w:szCs w:val="18"/>
        </w:rPr>
      </w:pPr>
      <w:r w:rsidDel="00000000" w:rsidR="00000000" w:rsidRPr="00000000">
        <w:rPr>
          <w:sz w:val="18"/>
          <w:szCs w:val="18"/>
          <w:rtl w:val="0"/>
        </w:rPr>
        <w:t xml:space="preserve">Somebody else mentioned Jamestown in here. They’re a CIA front. They were founded in the 1980s by CIA director William Casey as basically a front to provide full-time employment for Soviet defectors (so they get health insurance, which many defectors were shocked to learn wasn’t free in America) and they have since been used in all kinds of espionage activities in Asia. </w:t>
      </w:r>
    </w:p>
    <w:p w:rsidR="00000000" w:rsidDel="00000000" w:rsidP="00000000" w:rsidRDefault="00000000" w:rsidRPr="00000000" w14:paraId="0000009F">
      <w:pPr>
        <w:ind w:left="720" w:firstLine="0"/>
        <w:rPr>
          <w:sz w:val="18"/>
          <w:szCs w:val="18"/>
        </w:rPr>
      </w:pPr>
      <w:r w:rsidDel="00000000" w:rsidR="00000000" w:rsidRPr="00000000">
        <w:rPr>
          <w:rtl w:val="0"/>
        </w:rPr>
      </w:r>
    </w:p>
    <w:p w:rsidR="00000000" w:rsidDel="00000000" w:rsidP="00000000" w:rsidRDefault="00000000" w:rsidRPr="00000000" w14:paraId="000000A0">
      <w:pPr>
        <w:ind w:left="720" w:firstLine="0"/>
        <w:rPr>
          <w:sz w:val="18"/>
          <w:szCs w:val="18"/>
        </w:rPr>
      </w:pPr>
      <w:r w:rsidDel="00000000" w:rsidR="00000000" w:rsidRPr="00000000">
        <w:rPr>
          <w:sz w:val="18"/>
          <w:szCs w:val="18"/>
          <w:rtl w:val="0"/>
        </w:rPr>
        <w:t xml:space="preserve">One of their current board members is former CIA director Michael Hayden </w:t>
      </w:r>
    </w:p>
    <w:p w:rsidR="00000000" w:rsidDel="00000000" w:rsidP="00000000" w:rsidRDefault="00000000" w:rsidRPr="00000000" w14:paraId="000000A1">
      <w:pPr>
        <w:ind w:left="720" w:firstLine="0"/>
        <w:rPr>
          <w:sz w:val="18"/>
          <w:szCs w:val="18"/>
        </w:rPr>
      </w:pPr>
      <w:r w:rsidDel="00000000" w:rsidR="00000000" w:rsidRPr="00000000">
        <w:rPr>
          <w:rtl w:val="0"/>
        </w:rPr>
      </w:r>
    </w:p>
    <w:p w:rsidR="00000000" w:rsidDel="00000000" w:rsidP="00000000" w:rsidRDefault="00000000" w:rsidRPr="00000000" w14:paraId="000000A2">
      <w:pPr>
        <w:ind w:left="720" w:firstLine="0"/>
        <w:rPr>
          <w:sz w:val="18"/>
          <w:szCs w:val="18"/>
        </w:rPr>
      </w:pPr>
      <w:r w:rsidDel="00000000" w:rsidR="00000000" w:rsidRPr="00000000">
        <w:rPr>
          <w:sz w:val="18"/>
          <w:szCs w:val="18"/>
          <w:rtl w:val="0"/>
        </w:rPr>
        <w:t xml:space="preserve">Michael V. Hayden, General, U.S. Air Force (Ret.)</w:t>
      </w:r>
    </w:p>
    <w:p w:rsidR="00000000" w:rsidDel="00000000" w:rsidP="00000000" w:rsidRDefault="00000000" w:rsidRPr="00000000" w14:paraId="000000A3">
      <w:pPr>
        <w:ind w:left="720" w:firstLine="0"/>
        <w:rPr>
          <w:sz w:val="18"/>
          <w:szCs w:val="18"/>
        </w:rPr>
      </w:pPr>
      <w:r w:rsidDel="00000000" w:rsidR="00000000" w:rsidRPr="00000000">
        <w:rPr>
          <w:sz w:val="18"/>
          <w:szCs w:val="18"/>
          <w:rtl w:val="0"/>
        </w:rPr>
        <w:t xml:space="preserve">Board Member</w:t>
      </w:r>
    </w:p>
    <w:p w:rsidR="00000000" w:rsidDel="00000000" w:rsidP="00000000" w:rsidRDefault="00000000" w:rsidRPr="00000000" w14:paraId="000000A4">
      <w:pPr>
        <w:ind w:left="720" w:firstLine="0"/>
        <w:rPr>
          <w:sz w:val="18"/>
          <w:szCs w:val="18"/>
        </w:rPr>
      </w:pPr>
      <w:r w:rsidDel="00000000" w:rsidR="00000000" w:rsidRPr="00000000">
        <w:rPr>
          <w:sz w:val="18"/>
          <w:szCs w:val="18"/>
          <w:rtl w:val="0"/>
        </w:rPr>
        <w:t xml:space="preserve">General Michael V. Hayden (USAF Ret.) served as Director of the Central Intelligence Agency from 2006 to 2009 and was responsible for overseeing the collection of information concerning the plans, intentions and capabilities of America’s adversaries, producing timely analysis for decision makers, and conducting covert operations to thwart terrorists and other enemies of the United States. Before becoming Director of the CIA, General Hayden served as the country’s first Principal Deputy Director of National Intelligence – and was the highest-ranking intelligence officer in the armed forces. Earlier, he served as Commander of the Air Intelligence Agency, Director of the Joint Command and Control Warfare Center, Director of the National Security Agency from 1999 to 2005, and Chief of the Central Security Service. General Hayden graduated from Duquesne University with a bachelor’s degree in history in 1967 and a master’s degree in modern American history in 1969. He was a distinguished graduate of the university’s ROTC program, and began his active military service in 1969. General Hayden is currently a principal at the Chertoff Group in Washington DC.“</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sz w:val="28"/>
          <w:szCs w:val="28"/>
        </w:rPr>
      </w:pPr>
      <w:hyperlink r:id="rId107">
        <w:r w:rsidDel="00000000" w:rsidR="00000000" w:rsidRPr="00000000">
          <w:rPr>
            <w:color w:val="1155cc"/>
            <w:sz w:val="28"/>
            <w:szCs w:val="28"/>
            <w:u w:val="single"/>
            <w:rtl w:val="0"/>
          </w:rPr>
          <w:t xml:space="preserve">Xinyuan Xing writes:</w:t>
        </w:r>
      </w:hyperlink>
      <w:r w:rsidDel="00000000" w:rsidR="00000000" w:rsidRPr="00000000">
        <w:rPr>
          <w:rtl w:val="0"/>
        </w:rPr>
      </w:r>
    </w:p>
    <w:p w:rsidR="00000000" w:rsidDel="00000000" w:rsidP="00000000" w:rsidRDefault="00000000" w:rsidRPr="00000000" w14:paraId="000000A7">
      <w:pPr>
        <w:ind w:left="720" w:firstLine="0"/>
        <w:rPr>
          <w:sz w:val="20"/>
          <w:szCs w:val="20"/>
        </w:rPr>
      </w:pPr>
      <w:r w:rsidDel="00000000" w:rsidR="00000000" w:rsidRPr="00000000">
        <w:rPr>
          <w:sz w:val="20"/>
          <w:szCs w:val="20"/>
          <w:rtl w:val="0"/>
        </w:rPr>
        <w:t xml:space="preserve"> “For anyone interested, </w:t>
      </w:r>
      <w:hyperlink r:id="rId108">
        <w:r w:rsidDel="00000000" w:rsidR="00000000" w:rsidRPr="00000000">
          <w:rPr>
            <w:color w:val="1155cc"/>
            <w:sz w:val="20"/>
            <w:szCs w:val="20"/>
            <w:u w:val="single"/>
            <w:rtl w:val="0"/>
          </w:rPr>
          <w:t xml:space="preserve">this video</w:t>
        </w:r>
      </w:hyperlink>
      <w:r w:rsidDel="00000000" w:rsidR="00000000" w:rsidRPr="00000000">
        <w:rPr>
          <w:sz w:val="20"/>
          <w:szCs w:val="20"/>
          <w:rtl w:val="0"/>
        </w:rPr>
        <w:t xml:space="preserve"> seems to be a much more plausible depiction than the BBC narrative. Chinese government is providing linguist and technical trainings to help disadvantaged minorities to integrate into modern Chinese society. </w:t>
      </w:r>
    </w:p>
    <w:p w:rsidR="00000000" w:rsidDel="00000000" w:rsidP="00000000" w:rsidRDefault="00000000" w:rsidRPr="00000000" w14:paraId="000000A8">
      <w:pPr>
        <w:ind w:left="720" w:firstLine="0"/>
        <w:rPr>
          <w:sz w:val="20"/>
          <w:szCs w:val="20"/>
        </w:rPr>
      </w:pPr>
      <w:r w:rsidDel="00000000" w:rsidR="00000000" w:rsidRPr="00000000">
        <w:rPr>
          <w:sz w:val="20"/>
          <w:szCs w:val="20"/>
          <w:rtl w:val="0"/>
        </w:rPr>
        <w:t xml:space="preserve">Ask yourself: would you rather have neighbors that 1)do not speak English 2)do not have skills to support themselves in modern society 3)hate your nation and your people; </w:t>
      </w:r>
    </w:p>
    <w:p w:rsidR="00000000" w:rsidDel="00000000" w:rsidP="00000000" w:rsidRDefault="00000000" w:rsidRPr="00000000" w14:paraId="000000A9">
      <w:pPr>
        <w:ind w:left="720" w:firstLine="0"/>
        <w:rPr>
          <w:sz w:val="20"/>
          <w:szCs w:val="20"/>
        </w:rPr>
      </w:pPr>
      <w:r w:rsidDel="00000000" w:rsidR="00000000" w:rsidRPr="00000000">
        <w:rPr>
          <w:sz w:val="20"/>
          <w:szCs w:val="20"/>
          <w:rtl w:val="0"/>
        </w:rPr>
        <w:t xml:space="preserve">or neighbors that a) while maintaining their ethnic identity, speak the national language and understand mainstream cultures too b)have employable skills to afford a comfortable living c) love our country and want to live peacefully with the other 55 ethnic groups. If you answer is the latter, then you probably should support these programs!</w:t>
      </w:r>
    </w:p>
    <w:p w:rsidR="00000000" w:rsidDel="00000000" w:rsidP="00000000" w:rsidRDefault="00000000" w:rsidRPr="00000000" w14:paraId="000000AA">
      <w:pPr>
        <w:ind w:left="720" w:firstLine="0"/>
        <w:rPr>
          <w:sz w:val="20"/>
          <w:szCs w:val="20"/>
        </w:rPr>
      </w:pPr>
      <w:r w:rsidDel="00000000" w:rsidR="00000000" w:rsidRPr="00000000">
        <w:rPr>
          <w:rtl w:val="0"/>
        </w:rPr>
      </w:r>
    </w:p>
    <w:p w:rsidR="00000000" w:rsidDel="00000000" w:rsidP="00000000" w:rsidRDefault="00000000" w:rsidRPr="00000000" w14:paraId="000000AB">
      <w:pPr>
        <w:ind w:left="720" w:firstLine="0"/>
        <w:rPr>
          <w:sz w:val="20"/>
          <w:szCs w:val="20"/>
        </w:rPr>
      </w:pPr>
      <w:r w:rsidDel="00000000" w:rsidR="00000000" w:rsidRPr="00000000">
        <w:rPr>
          <w:sz w:val="20"/>
          <w:szCs w:val="20"/>
          <w:rtl w:val="0"/>
        </w:rPr>
        <w:t xml:space="preserve">Why the BBC narrative is hugely exaggerated and unlikely to be true: According to western media, about 1 million Uighurs are detained or have ‘vanished’. This is unlikely for 2 reasons.</w:t>
      </w:r>
    </w:p>
    <w:p w:rsidR="00000000" w:rsidDel="00000000" w:rsidP="00000000" w:rsidRDefault="00000000" w:rsidRPr="00000000" w14:paraId="000000AC">
      <w:pPr>
        <w:ind w:left="720" w:firstLine="0"/>
        <w:rPr>
          <w:sz w:val="20"/>
          <w:szCs w:val="20"/>
        </w:rPr>
      </w:pPr>
      <w:r w:rsidDel="00000000" w:rsidR="00000000" w:rsidRPr="00000000">
        <w:rPr>
          <w:sz w:val="20"/>
          <w:szCs w:val="20"/>
          <w:rtl w:val="0"/>
        </w:rPr>
        <w:t xml:space="preserve">1. There are about 1.1 to 1.6 million Uighurs in China, is it likely that the government catches the majority of them and secretly torture/kill them without invoking massive public outrage? If you go to Xinjiang, you’ll see lots of beautiful Uighur people living peacefully there, along with other ethnic groups.</w:t>
      </w:r>
    </w:p>
    <w:p w:rsidR="00000000" w:rsidDel="00000000" w:rsidP="00000000" w:rsidRDefault="00000000" w:rsidRPr="00000000" w14:paraId="000000AD">
      <w:pPr>
        <w:ind w:left="720" w:firstLine="0"/>
        <w:rPr>
          <w:sz w:val="20"/>
          <w:szCs w:val="20"/>
        </w:rPr>
      </w:pPr>
      <w:r w:rsidDel="00000000" w:rsidR="00000000" w:rsidRPr="00000000">
        <w:rPr>
          <w:rtl w:val="0"/>
        </w:rPr>
      </w:r>
    </w:p>
    <w:p w:rsidR="00000000" w:rsidDel="00000000" w:rsidP="00000000" w:rsidRDefault="00000000" w:rsidRPr="00000000" w14:paraId="000000AE">
      <w:pPr>
        <w:ind w:left="720" w:firstLine="0"/>
        <w:rPr>
          <w:sz w:val="20"/>
          <w:szCs w:val="20"/>
        </w:rPr>
      </w:pPr>
      <w:r w:rsidDel="00000000" w:rsidR="00000000" w:rsidRPr="00000000">
        <w:rPr>
          <w:sz w:val="20"/>
          <w:szCs w:val="20"/>
          <w:rtl w:val="0"/>
        </w:rPr>
        <w:t xml:space="preserve">2. It would cost the government huge amount of money, multiple billions dollars to build the camp for 1 million people, which is 6 times the size of Oxford population! The so called satellite image of ‘concentration camp’ can accommodate hundreds at almost. Use your brain. Why would the government do such thing with so huge a cost and so little benefit? As an advancing economy, we need talents and skilled people to fuel the growth; training minorities who lack access to education resources would hugely benefit both them and society at large.</w:t>
      </w:r>
    </w:p>
    <w:p w:rsidR="00000000" w:rsidDel="00000000" w:rsidP="00000000" w:rsidRDefault="00000000" w:rsidRPr="00000000" w14:paraId="000000AF">
      <w:pPr>
        <w:ind w:left="720" w:firstLine="0"/>
        <w:rPr>
          <w:sz w:val="20"/>
          <w:szCs w:val="20"/>
        </w:rPr>
      </w:pPr>
      <w:r w:rsidDel="00000000" w:rsidR="00000000" w:rsidRPr="00000000">
        <w:rPr>
          <w:rtl w:val="0"/>
        </w:rPr>
      </w:r>
    </w:p>
    <w:p w:rsidR="00000000" w:rsidDel="00000000" w:rsidP="00000000" w:rsidRDefault="00000000" w:rsidRPr="00000000" w14:paraId="000000B0">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Based on my experience, I have 1) Uighur friends who came from Xinjiang 2)lived in Xinjiang for a week 3)met their families, who are all beautiful, great and welcoming secular Uighur people. Xinjiang is nothing like what’s been depicted in western media. It’s a beautiful place and most people want to cohabit peacefully with the other ethnic groups and work hard to live a fulfilling life. It’s also strange that some confused western journalist equate Uighur(回鹘) with east Turkistan(突厥). They have never been the same and will never be in the future. Back in the Tang Dynasty, Turkistan Islamic military invaded Xinjiang, which at that time were inhabited by Buddhist and shaman Uighurs etc. They forcefully converted everyone into Islam, but the Turkistan force were later cracked down by the collaboration of Uigher and Tang military. So called ‘free east Turkistan’ is nonsensical and wishful thinking, and we all know that ‘east Turkistan Islamic movement’ is a terrorist group according to international authorities, including UK officials. Conflating east Turkistan with Uighur is a enormous disrespect to our beautiful Uighur sisters and brothers, most of whom live happily and peacefully with the other 55 ethnic groups! As to those who identify with east Turkistan terrorists, you are being used by these malicious forces in their attempts to divide China and tear it apart. These people will not be welcomed in China unless they wake up now and choose the right friends.</w:t>
      </w:r>
    </w:p>
    <w:p w:rsidR="00000000" w:rsidDel="00000000" w:rsidP="00000000" w:rsidRDefault="00000000" w:rsidRPr="00000000" w14:paraId="000000B1">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认贼作父，丢人啊！(take thugs as one’s ancestors and allies, what a shame)“</w:t>
      </w:r>
    </w:p>
    <w:p w:rsidR="00000000" w:rsidDel="00000000" w:rsidP="00000000" w:rsidRDefault="00000000" w:rsidRPr="00000000" w14:paraId="000000B2">
      <w:pPr>
        <w:ind w:left="720" w:firstLine="0"/>
        <w:rPr>
          <w:sz w:val="20"/>
          <w:szCs w:val="20"/>
        </w:rPr>
      </w:pPr>
      <w:r w:rsidDel="00000000" w:rsidR="00000000" w:rsidRPr="00000000">
        <w:rPr>
          <w:rtl w:val="0"/>
        </w:rPr>
      </w:r>
    </w:p>
    <w:p w:rsidR="00000000" w:rsidDel="00000000" w:rsidP="00000000" w:rsidRDefault="00000000" w:rsidRPr="00000000" w14:paraId="000000B3">
      <w:pPr>
        <w:rPr>
          <w:b w:val="1"/>
          <w:sz w:val="28"/>
          <w:szCs w:val="28"/>
        </w:rPr>
      </w:pPr>
      <w:hyperlink r:id="rId109">
        <w:r w:rsidDel="00000000" w:rsidR="00000000" w:rsidRPr="00000000">
          <w:rPr>
            <w:b w:val="1"/>
            <w:color w:val="1155cc"/>
            <w:sz w:val="28"/>
            <w:szCs w:val="28"/>
            <w:u w:val="single"/>
            <w:rtl w:val="0"/>
          </w:rPr>
          <w:t xml:space="preserve">Lee He Zhao writes</w:t>
        </w:r>
      </w:hyperlink>
      <w:r w:rsidDel="00000000" w:rsidR="00000000" w:rsidRPr="00000000">
        <w:rPr>
          <w:b w:val="1"/>
          <w:sz w:val="28"/>
          <w:szCs w:val="28"/>
          <w:rtl w:val="0"/>
        </w:rPr>
        <w:t xml:space="preserve">:</w:t>
      </w:r>
    </w:p>
    <w:p w:rsidR="00000000" w:rsidDel="00000000" w:rsidP="00000000" w:rsidRDefault="00000000" w:rsidRPr="00000000" w14:paraId="000000B4">
      <w:pPr>
        <w:ind w:left="720" w:firstLine="0"/>
        <w:rPr>
          <w:sz w:val="24"/>
          <w:szCs w:val="24"/>
        </w:rPr>
      </w:pPr>
      <w:r w:rsidDel="00000000" w:rsidR="00000000" w:rsidRPr="00000000">
        <w:rPr>
          <w:sz w:val="24"/>
          <w:szCs w:val="24"/>
        </w:rPr>
        <w:drawing>
          <wp:inline distB="114300" distT="114300" distL="114300" distR="114300">
            <wp:extent cx="4700588" cy="1695037"/>
            <wp:effectExtent b="0" l="0" r="0" t="0"/>
            <wp:docPr id="1"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4700588" cy="169503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sz w:val="24"/>
          <w:szCs w:val="24"/>
        </w:rPr>
      </w:pPr>
      <w:r w:rsidDel="00000000" w:rsidR="00000000" w:rsidRPr="00000000">
        <w:rPr>
          <w:rtl w:val="0"/>
        </w:rPr>
      </w:r>
    </w:p>
    <w:p w:rsidR="00000000" w:rsidDel="00000000" w:rsidP="00000000" w:rsidRDefault="00000000" w:rsidRPr="00000000" w14:paraId="000000B6">
      <w:pPr>
        <w:ind w:left="720" w:firstLine="0"/>
        <w:rPr>
          <w:sz w:val="20"/>
          <w:szCs w:val="20"/>
        </w:rPr>
      </w:pPr>
      <w:r w:rsidDel="00000000" w:rsidR="00000000" w:rsidRPr="00000000">
        <w:rPr>
          <w:sz w:val="20"/>
          <w:szCs w:val="20"/>
          <w:rtl w:val="0"/>
        </w:rPr>
        <w:t xml:space="preserve">“A friend of mine sent me a horror story about mistreatment of Uighurs in XInJiang, from Radio Free Asia. Below the article was a list of related articles (image). And then I googled this publication:</w:t>
      </w:r>
    </w:p>
    <w:p w:rsidR="00000000" w:rsidDel="00000000" w:rsidP="00000000" w:rsidRDefault="00000000" w:rsidRPr="00000000" w14:paraId="000000B7">
      <w:pPr>
        <w:ind w:left="720" w:firstLine="0"/>
        <w:rPr>
          <w:sz w:val="20"/>
          <w:szCs w:val="20"/>
        </w:rPr>
      </w:pPr>
      <w:r w:rsidDel="00000000" w:rsidR="00000000" w:rsidRPr="00000000">
        <w:rPr>
          <w:rtl w:val="0"/>
        </w:rPr>
      </w:r>
    </w:p>
    <w:p w:rsidR="00000000" w:rsidDel="00000000" w:rsidP="00000000" w:rsidRDefault="00000000" w:rsidRPr="00000000" w14:paraId="000000B8">
      <w:pPr>
        <w:ind w:left="720" w:firstLine="0"/>
        <w:rPr>
          <w:sz w:val="20"/>
          <w:szCs w:val="20"/>
        </w:rPr>
      </w:pPr>
      <w:r w:rsidDel="00000000" w:rsidR="00000000" w:rsidRPr="00000000">
        <w:rPr>
          <w:sz w:val="20"/>
          <w:szCs w:val="20"/>
          <w:rtl w:val="0"/>
        </w:rPr>
        <w:t xml:space="preserve">"Radio Free Asia (RFA) is a private, nonprofit international broadcasting corporation[2] that broadcasts and publishes online news, information, and commentary to listeners in East Asia while "advancing the goals of U.S. foreign policy."[3][4] Founded in the 1950s as an anti-communist propaganda operation,[5] RFA is currently funded by the Broadcasting Board of Governors (BBG), an independent agency of the United States government[6][disputed – discuss] responsible for all non-military, international broadcasting sponsored by the U.S. government (such as Radio Free Europe), which appoints the board of RFA. RFA distributes content in nine Asian languages for audiences in six countries." –– wikipedia</w:t>
      </w:r>
    </w:p>
    <w:p w:rsidR="00000000" w:rsidDel="00000000" w:rsidP="00000000" w:rsidRDefault="00000000" w:rsidRPr="00000000" w14:paraId="000000B9">
      <w:pPr>
        <w:ind w:left="720" w:firstLine="0"/>
        <w:rPr>
          <w:sz w:val="20"/>
          <w:szCs w:val="20"/>
        </w:rPr>
      </w:pPr>
      <w:r w:rsidDel="00000000" w:rsidR="00000000" w:rsidRPr="00000000">
        <w:rPr>
          <w:rtl w:val="0"/>
        </w:rPr>
      </w:r>
    </w:p>
    <w:p w:rsidR="00000000" w:rsidDel="00000000" w:rsidP="00000000" w:rsidRDefault="00000000" w:rsidRPr="00000000" w14:paraId="000000BA">
      <w:pPr>
        <w:ind w:left="720" w:firstLine="0"/>
        <w:rPr>
          <w:sz w:val="20"/>
          <w:szCs w:val="20"/>
        </w:rPr>
      </w:pPr>
      <w:r w:rsidDel="00000000" w:rsidR="00000000" w:rsidRPr="00000000">
        <w:rPr>
          <w:sz w:val="20"/>
          <w:szCs w:val="20"/>
          <w:rtl w:val="0"/>
        </w:rPr>
        <w:t xml:space="preserve">So this is how it works: RFA is one of the strong arms of the US in East Asia, who fabricates, exaggerates, and distorts tons of false, inaccurate, and partially true stories, and then Reuters, New York Times, BBC, CBS, Washington Post, Buzzfeed, etc. republishes them, quoting RFA as reliable source.</w:t>
      </w:r>
    </w:p>
    <w:p w:rsidR="00000000" w:rsidDel="00000000" w:rsidP="00000000" w:rsidRDefault="00000000" w:rsidRPr="00000000" w14:paraId="000000BB">
      <w:pPr>
        <w:ind w:left="720" w:firstLine="0"/>
        <w:rPr>
          <w:sz w:val="20"/>
          <w:szCs w:val="20"/>
        </w:rPr>
      </w:pPr>
      <w:r w:rsidDel="00000000" w:rsidR="00000000" w:rsidRPr="00000000">
        <w:rPr>
          <w:rtl w:val="0"/>
        </w:rPr>
      </w:r>
    </w:p>
    <w:p w:rsidR="00000000" w:rsidDel="00000000" w:rsidP="00000000" w:rsidRDefault="00000000" w:rsidRPr="00000000" w14:paraId="000000BC">
      <w:pPr>
        <w:ind w:left="720" w:firstLine="0"/>
        <w:rPr>
          <w:sz w:val="20"/>
          <w:szCs w:val="20"/>
        </w:rPr>
      </w:pPr>
      <w:r w:rsidDel="00000000" w:rsidR="00000000" w:rsidRPr="00000000">
        <w:rPr>
          <w:sz w:val="20"/>
          <w:szCs w:val="20"/>
          <w:rtl w:val="0"/>
        </w:rPr>
        <w:t xml:space="preserve">Even people who are like "yeah yeah Western media is biased" usually have very little inkling of the sheer SCALE of propaganda operations of the empire, who literally controls near 100% of mainstream news sources, and its overwhelming, ubiquitous, and totalising influence on public opinion.</w:t>
      </w:r>
    </w:p>
    <w:p w:rsidR="00000000" w:rsidDel="00000000" w:rsidP="00000000" w:rsidRDefault="00000000" w:rsidRPr="00000000" w14:paraId="000000BD">
      <w:pPr>
        <w:ind w:left="720" w:firstLine="0"/>
        <w:rPr>
          <w:sz w:val="20"/>
          <w:szCs w:val="20"/>
        </w:rPr>
      </w:pPr>
      <w:r w:rsidDel="00000000" w:rsidR="00000000" w:rsidRPr="00000000">
        <w:rPr>
          <w:rtl w:val="0"/>
        </w:rPr>
      </w:r>
    </w:p>
    <w:p w:rsidR="00000000" w:rsidDel="00000000" w:rsidP="00000000" w:rsidRDefault="00000000" w:rsidRPr="00000000" w14:paraId="000000BE">
      <w:pPr>
        <w:ind w:left="720" w:firstLine="0"/>
        <w:rPr>
          <w:sz w:val="20"/>
          <w:szCs w:val="20"/>
        </w:rPr>
      </w:pPr>
      <w:r w:rsidDel="00000000" w:rsidR="00000000" w:rsidRPr="00000000">
        <w:rPr>
          <w:sz w:val="20"/>
          <w:szCs w:val="20"/>
          <w:rtl w:val="0"/>
        </w:rPr>
        <w:t xml:space="preserve">Before XinJiang it was Falung Gong, Tibetan separatists, Tian An Men pro-"democracy" movement, etc., etc., etc., etc.</w:t>
      </w:r>
    </w:p>
    <w:p w:rsidR="00000000" w:rsidDel="00000000" w:rsidP="00000000" w:rsidRDefault="00000000" w:rsidRPr="00000000" w14:paraId="000000BF">
      <w:pPr>
        <w:ind w:left="720" w:firstLine="0"/>
        <w:rPr>
          <w:sz w:val="20"/>
          <w:szCs w:val="20"/>
        </w:rPr>
      </w:pPr>
      <w:r w:rsidDel="00000000" w:rsidR="00000000" w:rsidRPr="00000000">
        <w:rPr>
          <w:rtl w:val="0"/>
        </w:rPr>
      </w:r>
    </w:p>
    <w:p w:rsidR="00000000" w:rsidDel="00000000" w:rsidP="00000000" w:rsidRDefault="00000000" w:rsidRPr="00000000" w14:paraId="000000C0">
      <w:pPr>
        <w:ind w:left="720" w:firstLine="0"/>
        <w:rPr>
          <w:sz w:val="20"/>
          <w:szCs w:val="20"/>
        </w:rPr>
      </w:pPr>
      <w:r w:rsidDel="00000000" w:rsidR="00000000" w:rsidRPr="00000000">
        <w:rPr>
          <w:sz w:val="20"/>
          <w:szCs w:val="20"/>
          <w:rtl w:val="0"/>
        </w:rPr>
        <w:t xml:space="preserve">Nearly no one can realistically assess the impact of this process over 100 years, how such lies snow ball, reinforces itself, and becomes entrenched attitudes and unshakable convictions.</w:t>
      </w:r>
    </w:p>
    <w:p w:rsidR="00000000" w:rsidDel="00000000" w:rsidP="00000000" w:rsidRDefault="00000000" w:rsidRPr="00000000" w14:paraId="000000C1">
      <w:pPr>
        <w:ind w:left="720" w:firstLine="0"/>
        <w:rPr>
          <w:sz w:val="20"/>
          <w:szCs w:val="20"/>
        </w:rPr>
      </w:pPr>
      <w:r w:rsidDel="00000000" w:rsidR="00000000" w:rsidRPr="00000000">
        <w:rPr>
          <w:rtl w:val="0"/>
        </w:rPr>
      </w:r>
    </w:p>
    <w:p w:rsidR="00000000" w:rsidDel="00000000" w:rsidP="00000000" w:rsidRDefault="00000000" w:rsidRPr="00000000" w14:paraId="000000C2">
      <w:pPr>
        <w:ind w:left="720" w:firstLine="0"/>
        <w:rPr>
          <w:sz w:val="20"/>
          <w:szCs w:val="20"/>
        </w:rPr>
      </w:pPr>
      <w:r w:rsidDel="00000000" w:rsidR="00000000" w:rsidRPr="00000000">
        <w:rPr>
          <w:sz w:val="20"/>
          <w:szCs w:val="20"/>
          <w:rtl w:val="0"/>
        </w:rPr>
        <w:t xml:space="preserve">And the disinformation efforts are so massive, sustained, ceaseless, and pervasive, that "debunking fatigue" is surely calculated into the equation – people get so tired of hearing about CIA manipulation that they just shut off: "Always CIA this and CIA that. Not EVERYTHING is a CIA conspiracy!"</w:t>
      </w:r>
    </w:p>
    <w:p w:rsidR="00000000" w:rsidDel="00000000" w:rsidP="00000000" w:rsidRDefault="00000000" w:rsidRPr="00000000" w14:paraId="000000C3">
      <w:pPr>
        <w:ind w:left="720" w:firstLine="0"/>
        <w:rPr>
          <w:sz w:val="20"/>
          <w:szCs w:val="20"/>
        </w:rPr>
      </w:pPr>
      <w:r w:rsidDel="00000000" w:rsidR="00000000" w:rsidRPr="00000000">
        <w:rPr>
          <w:rtl w:val="0"/>
        </w:rPr>
      </w:r>
    </w:p>
    <w:p w:rsidR="00000000" w:rsidDel="00000000" w:rsidP="00000000" w:rsidRDefault="00000000" w:rsidRPr="00000000" w14:paraId="000000C4">
      <w:pPr>
        <w:ind w:left="720" w:firstLine="0"/>
        <w:rPr>
          <w:sz w:val="20"/>
          <w:szCs w:val="20"/>
        </w:rPr>
      </w:pPr>
      <w:r w:rsidDel="00000000" w:rsidR="00000000" w:rsidRPr="00000000">
        <w:rPr>
          <w:sz w:val="20"/>
          <w:szCs w:val="20"/>
          <w:rtl w:val="0"/>
        </w:rPr>
        <w:t xml:space="preserve">But when it comes to socialism, everything basically is.“</w:t>
      </w:r>
    </w:p>
    <w:p w:rsidR="00000000" w:rsidDel="00000000" w:rsidP="00000000" w:rsidRDefault="00000000" w:rsidRPr="00000000" w14:paraId="000000C5">
      <w:pPr>
        <w:ind w:left="720" w:firstLine="0"/>
        <w:rPr>
          <w:sz w:val="20"/>
          <w:szCs w:val="20"/>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del w:author="Elizabeth Chau" w:id="2" w:date="2019-03-02T23:55:17Z">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028825" cy="3614101"/>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111"/>
                      <a:srcRect b="0" l="0" r="0" t="0"/>
                      <a:stretch>
                        <a:fillRect/>
                      </a:stretch>
                    </pic:blipFill>
                    <pic:spPr>
                      <a:xfrm>
                        <a:off x="0" y="0"/>
                        <a:ext cx="2028825" cy="3614101"/>
                      </a:xfrm>
                      <a:prstGeom prst="rect"/>
                      <a:ln/>
                    </pic:spPr>
                  </pic:pic>
                </a:graphicData>
              </a:graphic>
            </wp:anchor>
          </w:drawing>
        </w:r>
      </w:del>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114300</wp:posOffset>
            </wp:positionV>
            <wp:extent cx="2025473" cy="3609975"/>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112"/>
                    <a:srcRect b="0" l="0" r="0" t="0"/>
                    <a:stretch>
                      <a:fillRect/>
                    </a:stretch>
                  </pic:blipFill>
                  <pic:spPr>
                    <a:xfrm>
                      <a:off x="0" y="0"/>
                      <a:ext cx="2025473" cy="3609975"/>
                    </a:xfrm>
                    <a:prstGeom prst="rect"/>
                    <a:ln/>
                  </pic:spPr>
                </pic:pic>
              </a:graphicData>
            </a:graphic>
          </wp:anchor>
        </w:drawing>
      </w:r>
    </w:p>
    <w:p w:rsidR="00000000" w:rsidDel="00000000" w:rsidP="00000000" w:rsidRDefault="00000000" w:rsidRPr="00000000" w14:paraId="000000C7">
      <w:pPr>
        <w:jc w:val="right"/>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3724275</wp:posOffset>
            </wp:positionV>
            <wp:extent cx="1896129" cy="3371850"/>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113"/>
                    <a:srcRect b="0" l="0" r="0" t="0"/>
                    <a:stretch>
                      <a:fillRect/>
                    </a:stretch>
                  </pic:blipFill>
                  <pic:spPr>
                    <a:xfrm>
                      <a:off x="0" y="0"/>
                      <a:ext cx="1896129" cy="3371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2047875</wp:posOffset>
            </wp:positionH>
            <wp:positionV relativeFrom="paragraph">
              <wp:posOffset>3476625</wp:posOffset>
            </wp:positionV>
            <wp:extent cx="2038350" cy="3624758"/>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2038350" cy="3624758"/>
                    </a:xfrm>
                    <a:prstGeom prst="rect"/>
                    <a:ln/>
                  </pic:spPr>
                </pic:pic>
              </a:graphicData>
            </a:graphic>
          </wp:anchor>
        </w:drawing>
      </w:r>
    </w:p>
    <w:p w:rsidR="00000000" w:rsidDel="00000000" w:rsidP="00000000" w:rsidRDefault="00000000" w:rsidRPr="00000000" w14:paraId="000000CA">
      <w:pPr>
        <w:rPr/>
      </w:pPr>
      <w:r w:rsidDel="00000000" w:rsidR="00000000" w:rsidRPr="00000000">
        <w:rPr>
          <w:rtl w:val="0"/>
        </w:rPr>
      </w:r>
      <w:ins w:author="Elizabeth Chau" w:id="2" w:date="2019-03-02T23:55:17Z">
        <w:r w:rsidDel="00000000" w:rsidR="00000000" w:rsidRPr="00000000">
          <w:drawing>
            <wp:anchor allowOverlap="1" behindDoc="0" distB="114300" distT="114300" distL="114300" distR="114300" hidden="0" layoutInCell="1" locked="0" relativeHeight="0" simplePos="0">
              <wp:simplePos x="0" y="0"/>
              <wp:positionH relativeFrom="column">
                <wp:posOffset>-155056</wp:posOffset>
              </wp:positionH>
              <wp:positionV relativeFrom="paragraph">
                <wp:posOffset>123907</wp:posOffset>
              </wp:positionV>
              <wp:extent cx="2028825" cy="3614101"/>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111"/>
                      <a:srcRect b="0" l="0" r="0" t="0"/>
                      <a:stretch>
                        <a:fillRect/>
                      </a:stretch>
                    </pic:blipFill>
                    <pic:spPr>
                      <a:xfrm>
                        <a:off x="0" y="0"/>
                        <a:ext cx="2028825" cy="3614101"/>
                      </a:xfrm>
                      <a:prstGeom prst="rect"/>
                      <a:ln/>
                    </pic:spPr>
                  </pic:pic>
                </a:graphicData>
              </a:graphic>
            </wp:anchor>
          </w:drawing>
        </w:r>
      </w:ins>
    </w:p>
    <w:p w:rsidR="00000000" w:rsidDel="00000000" w:rsidP="00000000" w:rsidRDefault="00000000" w:rsidRPr="00000000" w14:paraId="000000CB">
      <w:pPr>
        <w:rPr/>
      </w:pPr>
      <w:r w:rsidDel="00000000" w:rsidR="00000000" w:rsidRPr="00000000">
        <w:rPr/>
        <w:drawing>
          <wp:inline distB="114300" distT="114300" distL="114300" distR="114300">
            <wp:extent cx="4207362" cy="7483494"/>
            <wp:effectExtent b="0" l="0" r="0" t="0"/>
            <wp:docPr id="10" name="image3.png"/>
            <a:graphic>
              <a:graphicData uri="http://schemas.openxmlformats.org/drawingml/2006/picture">
                <pic:pic>
                  <pic:nvPicPr>
                    <pic:cNvPr id="0" name="image3.png"/>
                    <pic:cNvPicPr preferRelativeResize="0"/>
                  </pic:nvPicPr>
                  <pic:blipFill>
                    <a:blip r:embed="rId115"/>
                    <a:srcRect b="0" l="0" r="0" t="0"/>
                    <a:stretch>
                      <a:fillRect/>
                    </a:stretch>
                  </pic:blipFill>
                  <pic:spPr>
                    <a:xfrm>
                      <a:off x="0" y="0"/>
                      <a:ext cx="4207362" cy="748349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del w:author="Ali Muhareb" w:id="3" w:date="2019-03-22T21:45:17Z"/>
        </w:rPr>
      </w:pPr>
      <w:del w:author="Ali Muhareb" w:id="3" w:date="2019-03-22T21:45:17Z">
        <w:r w:rsidDel="00000000" w:rsidR="00000000" w:rsidRPr="00000000">
          <w:rPr>
            <w:rtl w:val="0"/>
          </w:rPr>
        </w:r>
      </w:del>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4117605" cy="6799097"/>
            <wp:effectExtent b="0" l="0" r="0" t="0"/>
            <wp:docPr id="4" name="image2.jpg"/>
            <a:graphic>
              <a:graphicData uri="http://schemas.openxmlformats.org/drawingml/2006/picture">
                <pic:pic>
                  <pic:nvPicPr>
                    <pic:cNvPr id="0" name="image2.jpg"/>
                    <pic:cNvPicPr preferRelativeResize="0"/>
                  </pic:nvPicPr>
                  <pic:blipFill>
                    <a:blip r:embed="rId116"/>
                    <a:srcRect b="0" l="0" r="0" t="0"/>
                    <a:stretch>
                      <a:fillRect/>
                    </a:stretch>
                  </pic:blipFill>
                  <pic:spPr>
                    <a:xfrm>
                      <a:off x="0" y="0"/>
                      <a:ext cx="4117605" cy="6799097"/>
                    </a:xfrm>
                    <a:prstGeom prst="rect"/>
                    <a:ln/>
                  </pic:spPr>
                </pic:pic>
              </a:graphicData>
            </a:graphic>
          </wp:inline>
        </w:drawing>
      </w:r>
      <w:r w:rsidDel="00000000" w:rsidR="00000000" w:rsidRPr="00000000">
        <w:rPr/>
        <w:drawing>
          <wp:inline distB="114300" distT="114300" distL="114300" distR="114300">
            <wp:extent cx="4207362" cy="7483494"/>
            <wp:effectExtent b="0" l="0" r="0" t="0"/>
            <wp:docPr id="8" name="image6.png"/>
            <a:graphic>
              <a:graphicData uri="http://schemas.openxmlformats.org/drawingml/2006/picture">
                <pic:pic>
                  <pic:nvPicPr>
                    <pic:cNvPr id="0" name="image6.png"/>
                    <pic:cNvPicPr preferRelativeResize="0"/>
                  </pic:nvPicPr>
                  <pic:blipFill>
                    <a:blip r:embed="rId117"/>
                    <a:srcRect b="0" l="0" r="0" t="0"/>
                    <a:stretch>
                      <a:fillRect/>
                    </a:stretch>
                  </pic:blipFill>
                  <pic:spPr>
                    <a:xfrm>
                      <a:off x="0" y="0"/>
                      <a:ext cx="4207362" cy="7483494"/>
                    </a:xfrm>
                    <a:prstGeom prst="rect"/>
                    <a:ln/>
                  </pic:spPr>
                </pic:pic>
              </a:graphicData>
            </a:graphic>
          </wp:inline>
        </w:drawing>
      </w:r>
      <w:r w:rsidDel="00000000" w:rsidR="00000000" w:rsidRPr="00000000">
        <w:rPr/>
        <w:drawing>
          <wp:inline distB="114300" distT="114300" distL="114300" distR="114300">
            <wp:extent cx="4207362" cy="7483494"/>
            <wp:effectExtent b="0" l="0" r="0" t="0"/>
            <wp:docPr id="2" name="image7.png"/>
            <a:graphic>
              <a:graphicData uri="http://schemas.openxmlformats.org/drawingml/2006/picture">
                <pic:pic>
                  <pic:nvPicPr>
                    <pic:cNvPr id="0" name="image7.png"/>
                    <pic:cNvPicPr preferRelativeResize="0"/>
                  </pic:nvPicPr>
                  <pic:blipFill>
                    <a:blip r:embed="rId118"/>
                    <a:srcRect b="0" l="0" r="0" t="0"/>
                    <a:stretch>
                      <a:fillRect/>
                    </a:stretch>
                  </pic:blipFill>
                  <pic:spPr>
                    <a:xfrm>
                      <a:off x="0" y="0"/>
                      <a:ext cx="4207362" cy="7483494"/>
                    </a:xfrm>
                    <a:prstGeom prst="rect"/>
                    <a:ln/>
                  </pic:spPr>
                </pic:pic>
              </a:graphicData>
            </a:graphic>
          </wp:inline>
        </w:drawing>
      </w:r>
      <w:r w:rsidDel="00000000" w:rsidR="00000000" w:rsidRPr="00000000">
        <w:rPr/>
        <w:drawing>
          <wp:inline distB="114300" distT="114300" distL="114300" distR="114300">
            <wp:extent cx="4207362" cy="7483494"/>
            <wp:effectExtent b="0" l="0" r="0" t="0"/>
            <wp:docPr id="11"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4207362" cy="7483494"/>
                    </a:xfrm>
                    <a:prstGeom prst="rect"/>
                    <a:ln/>
                  </pic:spPr>
                </pic:pic>
              </a:graphicData>
            </a:graphic>
          </wp:inline>
        </w:drawing>
      </w:r>
      <w:r w:rsidDel="00000000" w:rsidR="00000000" w:rsidRPr="00000000">
        <w:rPr/>
        <w:drawing>
          <wp:inline distB="114300" distT="114300" distL="114300" distR="114300">
            <wp:extent cx="4207362" cy="7483494"/>
            <wp:effectExtent b="0" l="0" r="0" t="0"/>
            <wp:docPr id="12" name="image8.png"/>
            <a:graphic>
              <a:graphicData uri="http://schemas.openxmlformats.org/drawingml/2006/picture">
                <pic:pic>
                  <pic:nvPicPr>
                    <pic:cNvPr id="0" name="image8.png"/>
                    <pic:cNvPicPr preferRelativeResize="0"/>
                  </pic:nvPicPr>
                  <pic:blipFill>
                    <a:blip r:embed="rId120"/>
                    <a:srcRect b="0" l="0" r="0" t="0"/>
                    <a:stretch>
                      <a:fillRect/>
                    </a:stretch>
                  </pic:blipFill>
                  <pic:spPr>
                    <a:xfrm>
                      <a:off x="0" y="0"/>
                      <a:ext cx="4207362" cy="7483494"/>
                    </a:xfrm>
                    <a:prstGeom prst="rect"/>
                    <a:ln/>
                  </pic:spPr>
                </pic:pic>
              </a:graphicData>
            </a:graphic>
          </wp:inline>
        </w:drawing>
      </w:r>
      <w:r w:rsidDel="00000000" w:rsidR="00000000" w:rsidRPr="00000000">
        <w:rPr>
          <w:rtl w:val="0"/>
        </w:rPr>
      </w:r>
      <w:del w:author="Doita Datta" w:id="4" w:date="2019-03-07T09:33:00Z">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809750" cy="3218243"/>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21"/>
                      <a:srcRect b="0" l="0" r="0" t="0"/>
                      <a:stretch>
                        <a:fillRect/>
                      </a:stretch>
                    </pic:blipFill>
                    <pic:spPr>
                      <a:xfrm>
                        <a:off x="0" y="0"/>
                        <a:ext cx="1809750" cy="3218243"/>
                      </a:xfrm>
                      <a:prstGeom prst="rect"/>
                      <a:ln/>
                    </pic:spPr>
                  </pic:pic>
                </a:graphicData>
              </a:graphic>
            </wp:anchor>
          </w:drawing>
        </w:r>
      </w:del>
      <w:ins w:author="Ben Cross" w:id="5" w:date="2019-03-08T07:43:21Z">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390525</wp:posOffset>
              </wp:positionV>
              <wp:extent cx="1809750" cy="3218243"/>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121"/>
                      <a:srcRect b="0" l="0" r="0" t="0"/>
                      <a:stretch>
                        <a:fillRect/>
                      </a:stretch>
                    </pic:blipFill>
                    <pic:spPr>
                      <a:xfrm>
                        <a:off x="0" y="0"/>
                        <a:ext cx="1809750" cy="3218243"/>
                      </a:xfrm>
                      <a:prstGeom prst="rect"/>
                      <a:ln/>
                    </pic:spPr>
                  </pic:pic>
                </a:graphicData>
              </a:graphic>
            </wp:anchor>
          </w:drawing>
        </w:r>
      </w:ins>
      <w:ins w:author="Doita Datta" w:id="4" w:date="2019-03-07T09:33:00Z">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295275</wp:posOffset>
              </wp:positionV>
              <wp:extent cx="1809750" cy="3218243"/>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121"/>
                      <a:srcRect b="0" l="0" r="0" t="0"/>
                      <a:stretch>
                        <a:fillRect/>
                      </a:stretch>
                    </pic:blipFill>
                    <pic:spPr>
                      <a:xfrm>
                        <a:off x="0" y="0"/>
                        <a:ext cx="1809750" cy="3218243"/>
                      </a:xfrm>
                      <a:prstGeom prst="rect"/>
                      <a:ln/>
                    </pic:spPr>
                  </pic:pic>
                </a:graphicData>
              </a:graphic>
            </wp:anchor>
          </w:drawing>
        </w:r>
      </w:ins>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sectPr>
      <w:headerReference r:id="rId122"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jc w:val="center"/>
      <w:rPr>
        <w:b w:val="1"/>
        <w:i w:val="1"/>
        <w:color w:val="93c47d"/>
        <w:sz w:val="20"/>
        <w:szCs w:val="20"/>
      </w:rPr>
    </w:pPr>
    <w:r w:rsidDel="00000000" w:rsidR="00000000" w:rsidRPr="00000000">
      <w:rPr>
        <w:b w:val="1"/>
        <w:i w:val="1"/>
        <w:color w:val="93c47d"/>
        <w:sz w:val="20"/>
        <w:szCs w:val="20"/>
        <w:rtl w:val="0"/>
      </w:rPr>
      <w:t xml:space="preserve">Short url: </w:t>
    </w:r>
    <w:hyperlink r:id="rId1">
      <w:r w:rsidDel="00000000" w:rsidR="00000000" w:rsidRPr="00000000">
        <w:rPr>
          <w:b w:val="1"/>
          <w:i w:val="1"/>
          <w:color w:val="93c47d"/>
          <w:sz w:val="20"/>
          <w:szCs w:val="20"/>
          <w:u w:val="single"/>
          <w:rtl w:val="0"/>
        </w:rPr>
        <w:t xml:space="preserve">https://www.tinyurl.com/xinjiangmyths</w:t>
      </w:r>
    </w:hyperlink>
    <w:r w:rsidDel="00000000" w:rsidR="00000000" w:rsidRPr="00000000">
      <w:rPr>
        <w:rtl w:val="0"/>
      </w:rPr>
    </w:r>
  </w:p>
  <w:p w:rsidR="00000000" w:rsidDel="00000000" w:rsidP="00000000" w:rsidRDefault="00000000" w:rsidRPr="00000000" w14:paraId="000000D4">
    <w:pPr>
      <w:jc w:val="center"/>
      <w:rPr>
        <w:b w:val="1"/>
        <w:i w:val="1"/>
        <w:color w:val="93c47d"/>
        <w:sz w:val="20"/>
        <w:szCs w:val="20"/>
      </w:rPr>
    </w:pPr>
    <w:r w:rsidDel="00000000" w:rsidR="00000000" w:rsidRPr="00000000">
      <w:rPr>
        <w:i w:val="1"/>
        <w:color w:val="93c47d"/>
        <w:rtl w:val="0"/>
      </w:rPr>
      <w:t xml:space="preserve">****disclaimer: just bc i’m posting these links doesn’t meaning i endorse or necessarily agree with the publication’s content.****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NzIJ25ob1aA" TargetMode="External"/><Relationship Id="rId42" Type="http://schemas.openxmlformats.org/officeDocument/2006/relationships/hyperlink" Target="https://twitter.com/xhnews/status/1058651057117634561?s=21" TargetMode="External"/><Relationship Id="rId41" Type="http://schemas.openxmlformats.org/officeDocument/2006/relationships/hyperlink" Target="https://twitter.com/HuXijin_GT/status/1055164712818622464" TargetMode="External"/><Relationship Id="rId44" Type="http://schemas.openxmlformats.org/officeDocument/2006/relationships/hyperlink" Target="https://twitter.com/globaltimesnews/status/1055146240806027264?s=21" TargetMode="External"/><Relationship Id="rId43" Type="http://schemas.openxmlformats.org/officeDocument/2006/relationships/hyperlink" Target="https://goo.gl/Lvxpf2" TargetMode="External"/><Relationship Id="rId46" Type="http://schemas.openxmlformats.org/officeDocument/2006/relationships/hyperlink" Target="https://www.youtube.com/watch?v=GMBqamNfb0o&amp;feature=youtu.be&amp;fbclid=IwAR0n4gFIw8df4j4_gWybNRGy7uiAKutdU-6CCR5jBm-Jcgfwngf-_cvS2Uo" TargetMode="External"/><Relationship Id="rId45" Type="http://schemas.openxmlformats.org/officeDocument/2006/relationships/hyperlink" Target="https://youtu.be/GMBqamNfb0o" TargetMode="External"/><Relationship Id="rId107" Type="http://schemas.openxmlformats.org/officeDocument/2006/relationships/hyperlink" Target="https://www.facebook.com/story.php?story_fbid=743322082717754&amp;id=100011199072729&amp;ref=m_notif&amp;notif_t=feed_comment_reply#_=_" TargetMode="External"/><Relationship Id="rId106" Type="http://schemas.openxmlformats.org/officeDocument/2006/relationships/hyperlink" Target="https://m.facebook.com/story.php?story_fbid=743322082717754&amp;id=100011199072729&amp;ref=m_notif&amp;notif_t=feed_comment_reply" TargetMode="External"/><Relationship Id="rId105" Type="http://schemas.openxmlformats.org/officeDocument/2006/relationships/hyperlink" Target="https://www.facebook.com/groups/2085826071684227/permalink/2091056221161212/?hc_location=ufi" TargetMode="External"/><Relationship Id="rId104" Type="http://schemas.openxmlformats.org/officeDocument/2006/relationships/hyperlink" Target="https://www.facebook.com/groups/947867908642430/permalink/1574233886005826/" TargetMode="External"/><Relationship Id="rId109" Type="http://schemas.openxmlformats.org/officeDocument/2006/relationships/hyperlink" Target="https://www.facebook.com/groups/247416809329205/permalink/354428385294713/" TargetMode="External"/><Relationship Id="rId108" Type="http://schemas.openxmlformats.org/officeDocument/2006/relationships/hyperlink" Target="https://www.youtube.com/watch?v=GMBqamNfb0o&amp;feature=youtu.be&amp;fbclid=IwAR0n4gFIw8df4j4_gWybNRGy7uiAKutdU-6CCR5jBm-Jcgfwngf-_cvS2Uo" TargetMode="External"/><Relationship Id="rId48" Type="http://schemas.openxmlformats.org/officeDocument/2006/relationships/hyperlink" Target="https://mobile.twitter.com/carlzha/status/1070723609214148608?locale=ar" TargetMode="External"/><Relationship Id="rId47" Type="http://schemas.openxmlformats.org/officeDocument/2006/relationships/hyperlink" Target="https://twitter.com/evazhengll/status/1082517372253151232" TargetMode="External"/><Relationship Id="rId49" Type="http://schemas.openxmlformats.org/officeDocument/2006/relationships/hyperlink" Target="https://mobile.twitter.com/carlzha/status/957112869044174848" TargetMode="External"/><Relationship Id="rId103" Type="http://schemas.openxmlformats.org/officeDocument/2006/relationships/hyperlink" Target="https://www.ned.org/region/asia/china-xinjiang-east-turkistan-2017/?fbclid=IwAR3nqKMCiqQnXf01-u7qir8cPPqeY53Y03xR8gqYCGc59GrtLj_iRSTDv1w" TargetMode="External"/><Relationship Id="rId102" Type="http://schemas.openxmlformats.org/officeDocument/2006/relationships/hyperlink" Target="https://t.co/x58Gsshctr" TargetMode="External"/><Relationship Id="rId101" Type="http://schemas.openxmlformats.org/officeDocument/2006/relationships/hyperlink" Target="https://www.globalresearch.ca/cias-hidden-hand-in-democracy-groups/5423717" TargetMode="External"/><Relationship Id="rId100" Type="http://schemas.openxmlformats.org/officeDocument/2006/relationships/hyperlink" Target="https://foreignpolicy.com/2016/07/20/report-100-chinese-muslims-have-joined-isis-islamic-state-china-terrorism-uighur/" TargetMode="External"/><Relationship Id="rId31" Type="http://schemas.openxmlformats.org/officeDocument/2006/relationships/hyperlink" Target="https://www.aljazeera.com/news/2018/02/china-launches-anti-poverty-drive-restive-xinjiang-180218150517058.html" TargetMode="External"/><Relationship Id="rId30" Type="http://schemas.openxmlformats.org/officeDocument/2006/relationships/hyperlink" Target="http://www.globaltimes.cn/content/1067405.shtml" TargetMode="External"/><Relationship Id="rId33" Type="http://schemas.openxmlformats.org/officeDocument/2006/relationships/hyperlink" Target="http://www.thejakartapost.com/academia/2018/09/25/xinjiang-what-a-wonderful-place.html" TargetMode="External"/><Relationship Id="rId32" Type="http://schemas.openxmlformats.org/officeDocument/2006/relationships/hyperlink" Target="https://sg.news.yahoo.com/china-official-says-xinjiangs-muslims-happiest-world-061826326.html?fbclid=IwAR0WF03rYCN4yLIEKHlPSLYeiJjEDCwIlUp5GAp_MIYdUW4Dl23-OC1uWvs&amp;guccounter=1" TargetMode="External"/><Relationship Id="rId35" Type="http://schemas.openxmlformats.org/officeDocument/2006/relationships/hyperlink" Target="about:blank" TargetMode="External"/><Relationship Id="rId34" Type="http://schemas.openxmlformats.org/officeDocument/2006/relationships/hyperlink" Target="https://twitter.com/zlj517/status/1125406852852985858?s=20" TargetMode="External"/><Relationship Id="rId37" Type="http://schemas.openxmlformats.org/officeDocument/2006/relationships/hyperlink" Target="https://pakobserver.net/false-propaganda-about-xinjiang/amp/?__twitter_impression=true" TargetMode="External"/><Relationship Id="rId36" Type="http://schemas.openxmlformats.org/officeDocument/2006/relationships/hyperlink" Target="https://m.youtube.com/watch?feature=youtu.be&amp;v=NHKb6R5Ml0k" TargetMode="External"/><Relationship Id="rId39" Type="http://schemas.openxmlformats.org/officeDocument/2006/relationships/hyperlink" Target="https://www.youtube.com/watch?v=DX81LKncz7g" TargetMode="External"/><Relationship Id="rId38" Type="http://schemas.openxmlformats.org/officeDocument/2006/relationships/hyperlink" Target="https://www.youtube.com/watch?v=5ks5cbhldG4&amp;fbclid=IwAR0wLylOL6KVgpPk8mNuI2YR5YodOtrXn-cKKFNsQN5z502KOqHuPSXbWHE" TargetMode="External"/><Relationship Id="rId20" Type="http://schemas.openxmlformats.org/officeDocument/2006/relationships/hyperlink" Target="https://concretemilkshake.wordpress.com/2015/06/24/cj-werleman-the-mo-ansar-of-atheism/amp/" TargetMode="External"/><Relationship Id="rId22" Type="http://schemas.openxmlformats.org/officeDocument/2006/relationships/hyperlink" Target="https://mobile.twitter.com/kazahann/status/1002994717099884544" TargetMode="External"/><Relationship Id="rId21" Type="http://schemas.openxmlformats.org/officeDocument/2006/relationships/hyperlink" Target="http://smhoaxslayer.com/a-verified-twitter-handle-cj-werleman-spread-lies-for-communal-hatred/" TargetMode="External"/><Relationship Id="rId24" Type="http://schemas.openxmlformats.org/officeDocument/2006/relationships/hyperlink" Target="https://sputniknews.com/asia/201901121071415546-china-xinjiang-training-centres/" TargetMode="External"/><Relationship Id="rId23" Type="http://schemas.openxmlformats.org/officeDocument/2006/relationships/hyperlink" Target="https://journal-neo.org/2019/01/30/is-china-building-a-police-state-or-countering-western-sponsored-terrorism/" TargetMode="External"/><Relationship Id="rId26" Type="http://schemas.openxmlformats.org/officeDocument/2006/relationships/hyperlink" Target="http://www.globaltimes.cn/content/1135881.shtml" TargetMode="External"/><Relationship Id="rId121" Type="http://schemas.openxmlformats.org/officeDocument/2006/relationships/image" Target="media/image11.png"/><Relationship Id="rId25" Type="http://schemas.openxmlformats.org/officeDocument/2006/relationships/hyperlink" Target="http://www.globaltimes.cn/content/1134972.shtml" TargetMode="External"/><Relationship Id="rId120" Type="http://schemas.openxmlformats.org/officeDocument/2006/relationships/image" Target="media/image8.png"/><Relationship Id="rId28" Type="http://schemas.openxmlformats.org/officeDocument/2006/relationships/hyperlink" Target="https://nation.com.pk/09-Jan-2019/pakistan-lauds-growing-peace-and-stability-in-xinjiang" TargetMode="External"/><Relationship Id="rId27" Type="http://schemas.openxmlformats.org/officeDocument/2006/relationships/hyperlink" Target="http://www.globaltimes.cn/content/1135360.shtml" TargetMode="External"/><Relationship Id="rId29" Type="http://schemas.openxmlformats.org/officeDocument/2006/relationships/hyperlink" Target="http://time.com/3099950/china-muslim-hui-xinjiang-uighur-islam/" TargetMode="External"/><Relationship Id="rId122" Type="http://schemas.openxmlformats.org/officeDocument/2006/relationships/header" Target="header1.xml"/><Relationship Id="rId95" Type="http://schemas.openxmlformats.org/officeDocument/2006/relationships/hyperlink" Target="https://www.offiziere.ch/?p=34107" TargetMode="External"/><Relationship Id="rId94" Type="http://schemas.openxmlformats.org/officeDocument/2006/relationships/hyperlink" Target="https://www.quora.com/Why-arent-the-Muslim-terrorist-attacks-in-China-being-reported-by-the-Western-press" TargetMode="External"/><Relationship Id="rId97" Type="http://schemas.openxmlformats.org/officeDocument/2006/relationships/hyperlink" Target="http://www.atimes.com/chinese-uyghur-colonies-syria-challenge-beijing/?fbclid=IwAR0PZ9i4d1BjnYfEGTo9Ion_5xiZMxjXh8ewI-zQ6B5yco2_E-YAFAMWdG4" TargetMode="External"/><Relationship Id="rId96" Type="http://schemas.openxmlformats.org/officeDocument/2006/relationships/hyperlink" Target="https://sinosphere.blogs.nytimes.com/2015/02/26/deadly-attacks-in-xinjiang-go-unreported-in-china/" TargetMode="External"/><Relationship Id="rId11" Type="http://schemas.openxmlformats.org/officeDocument/2006/relationships/hyperlink" Target="https://stalinsmoustache.org/2018/09/15/what-about-the-uyghurs/" TargetMode="External"/><Relationship Id="rId99" Type="http://schemas.openxmlformats.org/officeDocument/2006/relationships/hyperlink" Target="https://www.newsweek.com/isis-fighters-chinas-uighur-minority-vow-shed-blood-home-562948" TargetMode="External"/><Relationship Id="rId10" Type="http://schemas.openxmlformats.org/officeDocument/2006/relationships/hyperlink" Target="http://armedwithapen.com/anti-china-propaganda/" TargetMode="External"/><Relationship Id="rId98" Type="http://schemas.openxmlformats.org/officeDocument/2006/relationships/hyperlink" Target="http://www.globaltimes.cn/content/1099337.shtml?fbclid=IwAR3konB4l3BHnGKdUJ_FGw6P-4eBp-CDt8yF_eBjol1WsYkWmCP7qyxABdI#.Wv78mZYRx9o.facebook" TargetMode="External"/><Relationship Id="rId13" Type="http://schemas.openxmlformats.org/officeDocument/2006/relationships/hyperlink" Target="https://dailytimes.com.pk/320694/xinjiang-bri-and-islamic-card/amp/?utm_source=dlvr.it&amp;utm_medium=facebook&amp;__twitter_impression=true" TargetMode="External"/><Relationship Id="rId12" Type="http://schemas.openxmlformats.org/officeDocument/2006/relationships/hyperlink" Target="https://www.counterpunch.org/2018/09/24/xinjiang-the-new-great-game/" TargetMode="External"/><Relationship Id="rId91" Type="http://schemas.openxmlformats.org/officeDocument/2006/relationships/hyperlink" Target="https://www.reuters.com/article/us-thailand-blast/bangkok-bomb-trial-of-chinese-uighurs-begins-after-delays-idUSKBN13A0FR" TargetMode="External"/><Relationship Id="rId90" Type="http://schemas.openxmlformats.org/officeDocument/2006/relationships/hyperlink" Target="https://apcss.org/Publications/APCSS--%20Uyghur%20Muslim%20Separatism%20in%20Xinjiang.doc" TargetMode="External"/><Relationship Id="rId93" Type="http://schemas.openxmlformats.org/officeDocument/2006/relationships/hyperlink" Target="https://thenewsrep.com/37827/al-qaeda-rise-isis-china/" TargetMode="External"/><Relationship Id="rId92" Type="http://schemas.openxmlformats.org/officeDocument/2006/relationships/hyperlink" Target="https://www.rsis.edu.sg/rsis-publication/cens/co16001-southeast-asian-terrorism-rise-of-the-uighur-factor/#.W9C8BPkwiUk" TargetMode="External"/><Relationship Id="rId118" Type="http://schemas.openxmlformats.org/officeDocument/2006/relationships/image" Target="media/image7.png"/><Relationship Id="rId117" Type="http://schemas.openxmlformats.org/officeDocument/2006/relationships/image" Target="media/image6.png"/><Relationship Id="rId116" Type="http://schemas.openxmlformats.org/officeDocument/2006/relationships/image" Target="media/image2.jpg"/><Relationship Id="rId115" Type="http://schemas.openxmlformats.org/officeDocument/2006/relationships/image" Target="media/image3.png"/><Relationship Id="rId119" Type="http://schemas.openxmlformats.org/officeDocument/2006/relationships/image" Target="media/image10.png"/><Relationship Id="rId15" Type="http://schemas.openxmlformats.org/officeDocument/2006/relationships/hyperlink" Target="https://threadreaderapp.com/thread/1004884261051092993.html" TargetMode="External"/><Relationship Id="rId110" Type="http://schemas.openxmlformats.org/officeDocument/2006/relationships/image" Target="media/image1.png"/><Relationship Id="rId14" Type="http://schemas.openxmlformats.org/officeDocument/2006/relationships/hyperlink" Target="https://eurasiafuture.com/2018/11/05/while-chinas-xianjing-remains-stable-it-is-in-india-where-muslims-are-being-systematically-attacked/" TargetMode="External"/><Relationship Id="rId17" Type="http://schemas.openxmlformats.org/officeDocument/2006/relationships/hyperlink" Target="https://www.facebook.com/groups/688430344583422/permalink/1865341493558962/?hc_location=ufi" TargetMode="External"/><Relationship Id="rId16" Type="http://schemas.openxmlformats.org/officeDocument/2006/relationships/hyperlink" Target="https://threadreaderapp.com/thread/1071622396614856704.html" TargetMode="External"/><Relationship Id="rId19" Type="http://schemas.openxmlformats.org/officeDocument/2006/relationships/hyperlink" Target="https://mobile.twitter.com/gole_yaas/status/1039527650434330625" TargetMode="External"/><Relationship Id="rId114" Type="http://schemas.openxmlformats.org/officeDocument/2006/relationships/image" Target="media/image5.png"/><Relationship Id="rId18" Type="http://schemas.openxmlformats.org/officeDocument/2006/relationships/hyperlink" Target="https://theforgenews.org/2019/01/13/what-the-media-is-getting-wrong-about-china-uyghurs-and-conflict-in-xinjiang/" TargetMode="External"/><Relationship Id="rId113" Type="http://schemas.openxmlformats.org/officeDocument/2006/relationships/image" Target="media/image4.png"/><Relationship Id="rId112" Type="http://schemas.openxmlformats.org/officeDocument/2006/relationships/image" Target="media/image12.png"/><Relationship Id="rId111" Type="http://schemas.openxmlformats.org/officeDocument/2006/relationships/image" Target="media/image9.png"/><Relationship Id="rId84" Type="http://schemas.openxmlformats.org/officeDocument/2006/relationships/hyperlink" Target="https://www.aljazeera.com/news/2017/03/isil-video-threatens-china-rivers-bloodshed-170301103927503.html" TargetMode="External"/><Relationship Id="rId83" Type="http://schemas.openxmlformats.org/officeDocument/2006/relationships/hyperlink" Target="https://21stcenturywire.com/2018/09/26/from-idlib-to-xinjiang-uyghur-fighters-trained-for-terror/" TargetMode="External"/><Relationship Id="rId86" Type="http://schemas.openxmlformats.org/officeDocument/2006/relationships/hyperlink" Target="http://www.atimes.com/chinese-uyghur-colonies-syria-challenge-beijing/" TargetMode="External"/><Relationship Id="rId85" Type="http://schemas.openxmlformats.org/officeDocument/2006/relationships/hyperlink" Target="https://www.reuters.com/article/uk-mideast-crisis-syria-china/syria-says-up-to-5000-chinese-uighurs-fighting-in-militant-groups-idUSKBN1840UP" TargetMode="External"/><Relationship Id="rId88" Type="http://schemas.openxmlformats.org/officeDocument/2006/relationships/hyperlink" Target="https://www.independent.co.uk/news/world/middle-east/isis-china-threaten-terror-attack-muslim-islamist-group-islamic-state-a7606211.html" TargetMode="External"/><Relationship Id="rId87" Type="http://schemas.openxmlformats.org/officeDocument/2006/relationships/hyperlink" Target="https://www.tandfonline.com/doi/pdf/10.1080/13567888.2014.992188" TargetMode="External"/><Relationship Id="rId89" Type="http://schemas.openxmlformats.org/officeDocument/2006/relationships/hyperlink" Target="https://ctc.usma.edu/the-seventh-stage-of-terrorism-in-china/" TargetMode="External"/><Relationship Id="rId80" Type="http://schemas.openxmlformats.org/officeDocument/2006/relationships/hyperlink" Target="https://www.scmp.com/news/china/article/1583806/xinjiang-county-offers-10000-yuan-reward-uygurs-who-marry-han-chinese?fbclid=IwAR1YceST9OqPtEczCacuXL8Xs7l6yw7_peejAvwD8CztYU_EfD3AAGCqH6w" TargetMode="External"/><Relationship Id="rId82" Type="http://schemas.openxmlformats.org/officeDocument/2006/relationships/hyperlink" Target="https://journal-neo.org/2015/11/10/chinas-xinjiang-problem-made-in-usa/" TargetMode="External"/><Relationship Id="rId81" Type="http://schemas.openxmlformats.org/officeDocument/2006/relationships/hyperlink" Target="https://journal-neo.org/2018/10/05/china-s-uyghur-problem-the-unmentioned-pa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xinhuanet.com/english/2018-10/16/c_137535821.htm?fbclid=IwAR3e-3t7lZkC5srpVc" TargetMode="External"/><Relationship Id="rId5" Type="http://schemas.openxmlformats.org/officeDocument/2006/relationships/styles" Target="styles.xml"/><Relationship Id="rId6" Type="http://schemas.openxmlformats.org/officeDocument/2006/relationships/hyperlink" Target="http://www.globaltimes.cn/content/1134972.shtml" TargetMode="External"/><Relationship Id="rId7" Type="http://schemas.openxmlformats.org/officeDocument/2006/relationships/hyperlink" Target="http://www.globaltimes.cn/content/1134972.shtml" TargetMode="External"/><Relationship Id="rId8" Type="http://schemas.openxmlformats.org/officeDocument/2006/relationships/hyperlink" Target="https://grayzoneproject.com/2018/08/23/un-did-not-report-china-internment-camps-uighur-muslims/" TargetMode="External"/><Relationship Id="rId73" Type="http://schemas.openxmlformats.org/officeDocument/2006/relationships/hyperlink" Target="https://mobile.twitter.com/bamnecessary/status/1034511094671437824" TargetMode="External"/><Relationship Id="rId72" Type="http://schemas.openxmlformats.org/officeDocument/2006/relationships/hyperlink" Target="https://mobile.twitter.com/bamnecessary/status/1034511094671437824" TargetMode="External"/><Relationship Id="rId75" Type="http://schemas.openxmlformats.org/officeDocument/2006/relationships/hyperlink" Target="https://www.ndtv.com/world-news/how-uighur-militants-are-affecting-china-1457182?fbclid=IwAR0fzuT9Fh4FXZrtFjKOAEJd21z27-Ko9lqjyes7GqNb7QYCPi8I7EGlgGc" TargetMode="External"/><Relationship Id="rId74" Type="http://schemas.openxmlformats.org/officeDocument/2006/relationships/hyperlink" Target="https://www.mepc.org/journal/chinas-middle-east-policy-isis-factor" TargetMode="External"/><Relationship Id="rId77" Type="http://schemas.openxmlformats.org/officeDocument/2006/relationships/hyperlink" Target="http://www.globalresearch.ca/turmoil-in-hong-kong-terrorism-in-xinjiang-americas-covert-war-on-china/5409079?fbclid=IwAR1918xizjnReRFPLSfj3rc73twJY5alr4qivRQRqlkFoHXPGvG__lmTDKw" TargetMode="External"/><Relationship Id="rId76" Type="http://schemas.openxmlformats.org/officeDocument/2006/relationships/hyperlink" Target="https://landdestroyer.blogspot.com/2015/09/turkish-uyghur-terror-inc-americas.html?fbclid=IwAR18fcR0tsurjo4Zmb19NGOgLF7lOiSsT6ZoMh5cwFOy6ixb6UlcNIXBzCI" TargetMode="External"/><Relationship Id="rId79" Type="http://schemas.openxmlformats.org/officeDocument/2006/relationships/hyperlink" Target="https://uk.reuters.com/article/uk-china-xinjiang/uighurs-on-way-to-jihad-returned-to-china-in-hoods-idUKKCN0PM00Y20150712?fbclid=IwAR1oMf5yGAm3X3ll2ijTafBwDiCtvydZ7vX7M1chg-cATpjz1ZKHcZT-5yA" TargetMode="External"/><Relationship Id="rId78" Type="http://schemas.openxmlformats.org/officeDocument/2006/relationships/hyperlink" Target="https://thediplomat.com/2016/08/chinas-nightmare-xinjiang-jihadists-go-global/?fbclid=IwAR1duneHL13YLX0iyOPiGOK0rti_89LEcouK4vB48QG8J2TIzNM-OnS8i00" TargetMode="External"/><Relationship Id="rId71" Type="http://schemas.openxmlformats.org/officeDocument/2006/relationships/hyperlink" Target="https://www.patreon.com/posts/21205934" TargetMode="External"/><Relationship Id="rId70" Type="http://schemas.openxmlformats.org/officeDocument/2006/relationships/hyperlink" Target="https://www.patreon.com/posts/21205934" TargetMode="External"/><Relationship Id="rId62" Type="http://schemas.openxmlformats.org/officeDocument/2006/relationships/hyperlink" Target="https://mobile.twitter.com/zlj517/status/1051024602317680641" TargetMode="External"/><Relationship Id="rId61" Type="http://schemas.openxmlformats.org/officeDocument/2006/relationships/hyperlink" Target="https://mobile.twitter.com/SinoReddit/status/879577685952954369" TargetMode="External"/><Relationship Id="rId64" Type="http://schemas.openxmlformats.org/officeDocument/2006/relationships/hyperlink" Target="https://mobile.twitter.com/DrMarcusP" TargetMode="External"/><Relationship Id="rId63" Type="http://schemas.openxmlformats.org/officeDocument/2006/relationships/hyperlink" Target="https://mobile.twitter.com/BeltNRoad/status/1044264339249590273" TargetMode="External"/><Relationship Id="rId66" Type="http://schemas.openxmlformats.org/officeDocument/2006/relationships/hyperlink" Target="https://mobile.twitter.com/surgicaltheatre/status/1039709240489861122" TargetMode="External"/><Relationship Id="rId65" Type="http://schemas.openxmlformats.org/officeDocument/2006/relationships/hyperlink" Target="https://mobile.twitter.com/DrMarcusP/status/1034770859943256064" TargetMode="External"/><Relationship Id="rId68" Type="http://schemas.openxmlformats.org/officeDocument/2006/relationships/hyperlink" Target="https://twitter.com/Siiaaynoq/status/1110226766935851015?s=20" TargetMode="External"/><Relationship Id="rId67" Type="http://schemas.openxmlformats.org/officeDocument/2006/relationships/hyperlink" Target="https://twitter.com/AlexMalejewicz/status/1055260802863616000" TargetMode="External"/><Relationship Id="rId60" Type="http://schemas.openxmlformats.org/officeDocument/2006/relationships/hyperlink" Target="https://mobile.twitter.com/saintguac/status/1033735368007471105" TargetMode="External"/><Relationship Id="rId69" Type="http://schemas.openxmlformats.org/officeDocument/2006/relationships/hyperlink" Target="https://twitter.com/giiizes/status/1057415750728802304?s=21" TargetMode="External"/><Relationship Id="rId51" Type="http://schemas.openxmlformats.org/officeDocument/2006/relationships/hyperlink" Target="https://twitter.com/ajitxsingh/status/1004206405765787648?s=21&amp;fbclid=IwAR1-_lpCNWHW83CqrGpkLo1xrv5j4Ds5eARig1csP_ycHr8XjppknrVqkFo" TargetMode="External"/><Relationship Id="rId50" Type="http://schemas.openxmlformats.org/officeDocument/2006/relationships/hyperlink" Target="https://threadreaderapp.com/thread/1004884261051092993.html" TargetMode="External"/><Relationship Id="rId53" Type="http://schemas.openxmlformats.org/officeDocument/2006/relationships/hyperlink" Target="https://mobile.twitter.com/DrRetunsae/status/1019570104911134721" TargetMode="External"/><Relationship Id="rId52" Type="http://schemas.openxmlformats.org/officeDocument/2006/relationships/hyperlink" Target="https://twitter.com/ajitxsingh/status/1034884778791710720?s=21&amp;fbclid=IwAR0vJOdT3l8vs0gUGs2eDxerf8_af0TIR0u612dbVJtw0AymA8iQvao5Ui4" TargetMode="External"/><Relationship Id="rId55" Type="http://schemas.openxmlformats.org/officeDocument/2006/relationships/hyperlink" Target="https://mobile.twitter.com/izak_novak/status/1055126265420754945" TargetMode="External"/><Relationship Id="rId54" Type="http://schemas.openxmlformats.org/officeDocument/2006/relationships/hyperlink" Target="https://mobile.twitter.com/globaltimesnews/status/1028647300325928961" TargetMode="External"/><Relationship Id="rId57" Type="http://schemas.openxmlformats.org/officeDocument/2006/relationships/hyperlink" Target="https://mobile.twitter.com/izak_novak/status/1053051333715128320" TargetMode="External"/><Relationship Id="rId56" Type="http://schemas.openxmlformats.org/officeDocument/2006/relationships/hyperlink" Target="https://mobile.twitter.com/izak_novak/status/1052650248512970753" TargetMode="External"/><Relationship Id="rId59" Type="http://schemas.openxmlformats.org/officeDocument/2006/relationships/hyperlink" Target="https://mobile.twitter.com/sethia_b/status/1035849678896545792" TargetMode="External"/><Relationship Id="rId58" Type="http://schemas.openxmlformats.org/officeDocument/2006/relationships/hyperlink" Target="https://communistani.tumblr.com/post/181215222961/china-camp-issu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hyperlink" Target="https://www.tinyurl.com/xinjiangmyth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